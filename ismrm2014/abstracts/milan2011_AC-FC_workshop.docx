
<file path=[Content_Types].xml><?xml version="1.0" encoding="utf-8"?>
<Types xmlns="http://schemas.openxmlformats.org/package/2006/content-types">
  <Override PartName="/word/document.xml" ContentType="application/vnd.openxmlformats-officedocument.wordprocessingml.document.main+xml"/>
  <Override PartName="/docProps/core.xml" ContentType="application/vnd.openxmlformats-package.core-properties+xml"/>
  <Override PartName="/word/stylesWithEffects.xml" ContentType="application/vnd.ms-word.stylesWithEffects+xml"/>
  <Default Extension="xml" ContentType="application/xml"/>
  <Default Extension="png" ContentType="image/png"/>
  <Override PartName="/word/webSettings.xml" ContentType="application/vnd.openxmlformats-officedocument.wordprocessingml.webSettings+xml"/>
  <Override PartName="/word/theme/theme1.xml" ContentType="application/vnd.openxmlformats-officedocument.theme+xml"/>
  <Default Extension="rels" ContentType="application/vnd.openxmlformats-package.relationships+xml"/>
  <Override PartName="/word/styles.xml" ContentType="application/vnd.openxmlformats-officedocument.wordprocessingml.styles+xml"/>
  <Default Extension="gif" ContentType="image/gif"/>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982392" w:rsidRDefault="00533838">
      <w:pPr>
        <w:jc w:val="center"/>
        <w:rPr>
          <w:rFonts w:cs="DejaVu Sans"/>
          <w:b/>
          <w:bCs/>
        </w:rPr>
      </w:pPr>
      <w:r>
        <w:rPr>
          <w:rFonts w:cs="DejaVu Sans"/>
          <w:b/>
          <w:bCs/>
        </w:rPr>
        <w:t>DTI/</w:t>
      </w:r>
      <w:proofErr w:type="spellStart"/>
      <w:r>
        <w:rPr>
          <w:rFonts w:cs="DejaVu Sans"/>
          <w:b/>
          <w:bCs/>
        </w:rPr>
        <w:t>fMRI</w:t>
      </w:r>
      <w:proofErr w:type="spellEnd"/>
      <w:r>
        <w:rPr>
          <w:rFonts w:cs="DejaVu Sans"/>
          <w:b/>
          <w:bCs/>
        </w:rPr>
        <w:t xml:space="preserve"> fusion </w:t>
      </w:r>
      <w:r w:rsidR="0024736E">
        <w:rPr>
          <w:rFonts w:cs="DejaVu Sans"/>
          <w:b/>
          <w:bCs/>
        </w:rPr>
        <w:t xml:space="preserve">at </w:t>
      </w:r>
      <w:r>
        <w:rPr>
          <w:rFonts w:cs="DejaVu Sans"/>
          <w:b/>
          <w:bCs/>
        </w:rPr>
        <w:t xml:space="preserve">1.5T confirms </w:t>
      </w:r>
      <w:r w:rsidR="0024736E">
        <w:rPr>
          <w:rFonts w:cs="DejaVu Sans"/>
          <w:b/>
          <w:bCs/>
        </w:rPr>
        <w:t xml:space="preserve">robust relationship between </w:t>
      </w:r>
      <w:r>
        <w:rPr>
          <w:rFonts w:cs="DejaVu Sans"/>
          <w:b/>
          <w:bCs/>
        </w:rPr>
        <w:t xml:space="preserve">structural </w:t>
      </w:r>
      <w:r w:rsidR="00D16502">
        <w:rPr>
          <w:rFonts w:cs="DejaVu Sans"/>
          <w:b/>
          <w:bCs/>
        </w:rPr>
        <w:t xml:space="preserve">and functional </w:t>
      </w:r>
      <w:r>
        <w:rPr>
          <w:rFonts w:cs="DejaVu Sans"/>
          <w:b/>
          <w:bCs/>
        </w:rPr>
        <w:t xml:space="preserve">connectivity in a </w:t>
      </w:r>
      <w:proofErr w:type="spellStart"/>
      <w:r>
        <w:rPr>
          <w:rFonts w:cs="DejaVu Sans"/>
          <w:b/>
          <w:bCs/>
        </w:rPr>
        <w:t>glioma</w:t>
      </w:r>
      <w:proofErr w:type="spellEnd"/>
      <w:r>
        <w:rPr>
          <w:rFonts w:cs="DejaVu Sans"/>
          <w:b/>
          <w:bCs/>
        </w:rPr>
        <w:t xml:space="preserve"> patient </w:t>
      </w:r>
    </w:p>
    <w:p w:rsidR="00533838" w:rsidRPr="00977AEE" w:rsidRDefault="00977AEE" w:rsidP="00272770">
      <w:pPr>
        <w:jc w:val="center"/>
        <w:rPr>
          <w:rFonts w:cs="DejaVu Sans"/>
          <w:sz w:val="20"/>
          <w:szCs w:val="20"/>
          <w:lang w:val="en-CA"/>
        </w:rPr>
      </w:pPr>
      <w:proofErr w:type="spellStart"/>
      <w:ins w:id="0" w:author="Maxime Descoteaux" w:date="2011-07-07T06:20:00Z">
        <w:r w:rsidRPr="0024736E">
          <w:rPr>
            <w:rFonts w:cs="DejaVu Sans"/>
            <w:sz w:val="20"/>
            <w:szCs w:val="20"/>
            <w:lang w:val="en-CA"/>
          </w:rPr>
          <w:t>Maxime</w:t>
        </w:r>
        <w:proofErr w:type="spellEnd"/>
        <w:r w:rsidRPr="0024736E">
          <w:rPr>
            <w:rFonts w:cs="DejaVu Sans"/>
            <w:sz w:val="20"/>
            <w:szCs w:val="20"/>
            <w:lang w:val="en-CA"/>
          </w:rPr>
          <w:t xml:space="preserve"> Descoteaux</w:t>
        </w:r>
        <w:r w:rsidRPr="0024736E">
          <w:rPr>
            <w:rFonts w:cs="DejaVu Sans"/>
            <w:sz w:val="20"/>
            <w:szCs w:val="20"/>
            <w:vertAlign w:val="superscript"/>
            <w:lang w:val="en-CA"/>
          </w:rPr>
          <w:t>1,2</w:t>
        </w:r>
        <w:r>
          <w:rPr>
            <w:rFonts w:cs="DejaVu Sans"/>
            <w:sz w:val="20"/>
            <w:szCs w:val="20"/>
            <w:lang w:val="en-CA"/>
          </w:rPr>
          <w:t xml:space="preserve">, </w:t>
        </w:r>
      </w:ins>
      <w:r w:rsidR="00533838" w:rsidRPr="0024736E">
        <w:rPr>
          <w:rFonts w:cs="DejaVu Sans"/>
          <w:sz w:val="20"/>
          <w:szCs w:val="20"/>
          <w:lang w:val="en-CA"/>
        </w:rPr>
        <w:t>David Fortin</w:t>
      </w:r>
      <w:ins w:id="1" w:author="Maxime Descoteaux" w:date="2011-07-07T06:20:00Z">
        <w:r>
          <w:rPr>
            <w:rFonts w:cs="DejaVu Sans"/>
            <w:sz w:val="20"/>
            <w:szCs w:val="20"/>
            <w:vertAlign w:val="superscript"/>
            <w:lang w:val="en-CA"/>
          </w:rPr>
          <w:t>2</w:t>
        </w:r>
      </w:ins>
      <w:r w:rsidR="00533838" w:rsidRPr="0024736E">
        <w:rPr>
          <w:rFonts w:cs="DejaVu Sans"/>
          <w:sz w:val="20"/>
          <w:szCs w:val="20"/>
          <w:lang w:val="en-CA"/>
        </w:rPr>
        <w:t xml:space="preserve">, </w:t>
      </w:r>
      <w:ins w:id="2" w:author="Maxime Descoteaux" w:date="2011-07-07T06:20:00Z">
        <w:r w:rsidRPr="0024736E">
          <w:rPr>
            <w:rFonts w:cs="DejaVu Sans"/>
            <w:sz w:val="20"/>
            <w:szCs w:val="20"/>
            <w:lang w:val="en-CA"/>
          </w:rPr>
          <w:t>Kevin Whittingstall</w:t>
        </w:r>
        <w:r>
          <w:rPr>
            <w:rFonts w:cs="DejaVu Sans"/>
            <w:sz w:val="20"/>
            <w:szCs w:val="20"/>
            <w:vertAlign w:val="superscript"/>
            <w:lang w:val="en-CA"/>
          </w:rPr>
          <w:t>2</w:t>
        </w:r>
      </w:ins>
    </w:p>
    <w:p w:rsidR="005615F4" w:rsidRPr="007204AC" w:rsidRDefault="00911360" w:rsidP="00177248">
      <w:pPr>
        <w:jc w:val="center"/>
        <w:rPr>
          <w:rFonts w:cs="DejaVu Sans"/>
          <w:sz w:val="20"/>
          <w:szCs w:val="20"/>
          <w:lang w:val="en-CA"/>
        </w:rPr>
      </w:pPr>
      <w:r>
        <w:rPr>
          <w:rFonts w:cs="DejaVu Sans"/>
          <w:sz w:val="20"/>
          <w:szCs w:val="20"/>
          <w:lang w:val="fr-FR"/>
        </w:rPr>
        <w:t xml:space="preserve"> </w:t>
      </w:r>
      <w:ins w:id="3" w:author="Maxime Descoteaux" w:date="2011-07-07T06:32:00Z">
        <w:r w:rsidR="00776E56">
          <w:rPr>
            <w:rFonts w:cs="DejaVu Sans"/>
            <w:sz w:val="20"/>
            <w:szCs w:val="20"/>
            <w:vertAlign w:val="superscript"/>
            <w:lang w:val="fr-FR"/>
          </w:rPr>
          <w:t>1</w:t>
        </w:r>
      </w:ins>
      <w:r>
        <w:rPr>
          <w:rFonts w:cs="DejaVu Sans"/>
          <w:sz w:val="20"/>
          <w:szCs w:val="20"/>
          <w:lang w:val="fr-FR"/>
        </w:rPr>
        <w:t xml:space="preserve">MOIVRE center, Computer Science </w:t>
      </w:r>
      <w:proofErr w:type="spellStart"/>
      <w:r>
        <w:rPr>
          <w:rFonts w:cs="DejaVu Sans"/>
          <w:sz w:val="20"/>
          <w:szCs w:val="20"/>
          <w:lang w:val="fr-FR"/>
        </w:rPr>
        <w:t>department</w:t>
      </w:r>
      <w:proofErr w:type="spellEnd"/>
      <w:ins w:id="4" w:author="Maxime Descoteaux" w:date="2011-07-07T06:33:00Z">
        <w:r w:rsidR="00776E56">
          <w:rPr>
            <w:rFonts w:cs="DejaVu Sans"/>
            <w:sz w:val="20"/>
            <w:szCs w:val="20"/>
            <w:lang w:val="fr-FR"/>
          </w:rPr>
          <w:t xml:space="preserve"> &amp; </w:t>
        </w:r>
        <w:r w:rsidR="00776E56">
          <w:rPr>
            <w:rFonts w:cs="DejaVu Sans"/>
            <w:sz w:val="20"/>
            <w:szCs w:val="20"/>
            <w:vertAlign w:val="superscript"/>
            <w:lang w:val="fr-FR"/>
          </w:rPr>
          <w:t>2</w:t>
        </w:r>
        <w:r w:rsidR="00776E56">
          <w:rPr>
            <w:rFonts w:cs="DejaVu Sans"/>
            <w:sz w:val="20"/>
            <w:szCs w:val="20"/>
            <w:lang w:val="fr-FR"/>
          </w:rPr>
          <w:t>Centre de Recherche Clinique Étienne Lebel,</w:t>
        </w:r>
        <w:r w:rsidR="007204AC">
          <w:rPr>
            <w:rFonts w:cs="DejaVu Sans"/>
            <w:sz w:val="20"/>
            <w:szCs w:val="20"/>
            <w:lang w:val="fr-FR"/>
          </w:rPr>
          <w:t xml:space="preserve"> </w:t>
        </w:r>
        <w:proofErr w:type="spellStart"/>
        <w:r w:rsidR="007204AC">
          <w:rPr>
            <w:rFonts w:cs="DejaVu Sans"/>
            <w:sz w:val="20"/>
            <w:szCs w:val="20"/>
            <w:lang w:val="fr-FR"/>
          </w:rPr>
          <w:t>Universit</w:t>
        </w:r>
        <w:proofErr w:type="spellEnd"/>
        <w:r w:rsidR="007204AC">
          <w:rPr>
            <w:rFonts w:cs="DejaVu Sans"/>
            <w:sz w:val="20"/>
            <w:szCs w:val="20"/>
            <w:lang w:val="en-CA"/>
          </w:rPr>
          <w:t xml:space="preserve">é de </w:t>
        </w:r>
        <w:proofErr w:type="spellStart"/>
        <w:r w:rsidR="007204AC">
          <w:rPr>
            <w:rFonts w:cs="DejaVu Sans"/>
            <w:sz w:val="20"/>
            <w:szCs w:val="20"/>
            <w:lang w:val="en-CA"/>
          </w:rPr>
          <w:t>Sherbrooke</w:t>
        </w:r>
      </w:ins>
      <w:proofErr w:type="spellEnd"/>
    </w:p>
    <w:p w:rsidR="00982392" w:rsidRDefault="00533838">
      <w:pPr>
        <w:jc w:val="both"/>
        <w:rPr>
          <w:rFonts w:cs="DejaVu Sans"/>
          <w:b/>
          <w:bCs/>
          <w:sz w:val="20"/>
          <w:szCs w:val="20"/>
        </w:rPr>
      </w:pPr>
      <w:r>
        <w:rPr>
          <w:rFonts w:cs="DejaVu Sans"/>
          <w:b/>
          <w:bCs/>
          <w:sz w:val="20"/>
          <w:szCs w:val="20"/>
        </w:rPr>
        <w:t>Introduction</w:t>
      </w:r>
    </w:p>
    <w:p w:rsidR="00982392" w:rsidRPr="00177248" w:rsidRDefault="00D45820">
      <w:pPr>
        <w:jc w:val="both"/>
        <w:rPr>
          <w:rFonts w:cs="DejaVu Sans"/>
          <w:sz w:val="20"/>
          <w:szCs w:val="20"/>
        </w:rPr>
      </w:pPr>
      <w:r>
        <w:rPr>
          <w:rFonts w:cs="DejaVu Sans"/>
          <w:sz w:val="20"/>
          <w:szCs w:val="20"/>
        </w:rPr>
        <w:t>Diffusion</w:t>
      </w:r>
      <w:r w:rsidR="00390FCF">
        <w:rPr>
          <w:rFonts w:cs="DejaVu Sans"/>
          <w:sz w:val="20"/>
          <w:szCs w:val="20"/>
        </w:rPr>
        <w:t xml:space="preserve"> tensor imaging (DTI)</w:t>
      </w:r>
      <w:r w:rsidR="0024736E">
        <w:rPr>
          <w:rFonts w:cs="DejaVu Sans"/>
          <w:sz w:val="20"/>
          <w:szCs w:val="20"/>
        </w:rPr>
        <w:t xml:space="preserve"> and Functional Magnetic Resonance Imaging (</w:t>
      </w:r>
      <w:proofErr w:type="spellStart"/>
      <w:r w:rsidR="0024736E">
        <w:rPr>
          <w:rFonts w:cs="DejaVu Sans"/>
          <w:sz w:val="20"/>
          <w:szCs w:val="20"/>
        </w:rPr>
        <w:t>fMRI</w:t>
      </w:r>
      <w:proofErr w:type="spellEnd"/>
      <w:r w:rsidR="0024736E">
        <w:rPr>
          <w:rFonts w:cs="DejaVu Sans"/>
          <w:sz w:val="20"/>
          <w:szCs w:val="20"/>
        </w:rPr>
        <w:t xml:space="preserve">) are non-invasive </w:t>
      </w:r>
      <w:proofErr w:type="gramStart"/>
      <w:r w:rsidR="0024736E">
        <w:rPr>
          <w:rFonts w:cs="DejaVu Sans"/>
          <w:sz w:val="20"/>
          <w:szCs w:val="20"/>
        </w:rPr>
        <w:t>tools which</w:t>
      </w:r>
      <w:proofErr w:type="gramEnd"/>
      <w:r w:rsidR="0024736E">
        <w:rPr>
          <w:rFonts w:cs="DejaVu Sans"/>
          <w:sz w:val="20"/>
          <w:szCs w:val="20"/>
        </w:rPr>
        <w:t xml:space="preserve"> reveal anatomical (AC) and functional connectivity (FC), respectively, in the human brain. Several studies have investigated the relationship between AC and FC in healthy individuals</w:t>
      </w:r>
      <w:ins w:id="5" w:author="Maxime Descoteaux" w:date="2011-07-06T07:15:00Z">
        <w:r w:rsidR="00EA469A">
          <w:rPr>
            <w:rFonts w:cs="DejaVu Sans"/>
            <w:sz w:val="20"/>
            <w:szCs w:val="20"/>
          </w:rPr>
          <w:t xml:space="preserve"> [</w:t>
        </w:r>
      </w:ins>
      <w:ins w:id="6" w:author="Maxime Descoteaux" w:date="2011-07-06T07:16:00Z">
        <w:r w:rsidR="00F46CD5">
          <w:rPr>
            <w:rFonts w:cs="DejaVu Sans"/>
            <w:sz w:val="20"/>
            <w:szCs w:val="20"/>
          </w:rPr>
          <w:t>1, 2</w:t>
        </w:r>
      </w:ins>
      <w:ins w:id="7" w:author="Maxime Descoteaux" w:date="2011-07-06T07:15:00Z">
        <w:r w:rsidR="00EA469A">
          <w:rPr>
            <w:rFonts w:cs="DejaVu Sans"/>
            <w:sz w:val="20"/>
            <w:szCs w:val="20"/>
          </w:rPr>
          <w:t>]</w:t>
        </w:r>
      </w:ins>
      <w:r w:rsidR="0024736E">
        <w:rPr>
          <w:rFonts w:cs="DejaVu Sans"/>
          <w:sz w:val="20"/>
          <w:szCs w:val="20"/>
        </w:rPr>
        <w:t>, though little is know</w:t>
      </w:r>
      <w:r w:rsidR="00AA36EA">
        <w:rPr>
          <w:rFonts w:cs="DejaVu Sans"/>
          <w:sz w:val="20"/>
          <w:szCs w:val="20"/>
        </w:rPr>
        <w:t>n</w:t>
      </w:r>
      <w:r w:rsidR="0024736E">
        <w:rPr>
          <w:rFonts w:cs="DejaVu Sans"/>
          <w:sz w:val="20"/>
          <w:szCs w:val="20"/>
        </w:rPr>
        <w:t xml:space="preserve"> whether this relationship holds in patients with </w:t>
      </w:r>
      <w:ins w:id="8" w:author="Maxime Descoteaux" w:date="2011-07-07T06:16:00Z">
        <w:r w:rsidR="00EF517D">
          <w:rPr>
            <w:rFonts w:cs="DejaVu Sans"/>
            <w:sz w:val="20"/>
            <w:szCs w:val="20"/>
          </w:rPr>
          <w:t xml:space="preserve">primary </w:t>
        </w:r>
      </w:ins>
      <w:r w:rsidR="0024736E">
        <w:rPr>
          <w:rFonts w:cs="DejaVu Sans"/>
          <w:sz w:val="20"/>
          <w:szCs w:val="20"/>
        </w:rPr>
        <w:t xml:space="preserve">brain </w:t>
      </w:r>
      <w:proofErr w:type="spellStart"/>
      <w:r w:rsidR="0024736E">
        <w:rPr>
          <w:rFonts w:cs="DejaVu Sans"/>
          <w:sz w:val="20"/>
          <w:szCs w:val="20"/>
        </w:rPr>
        <w:t>tumours</w:t>
      </w:r>
      <w:proofErr w:type="spellEnd"/>
      <w:r w:rsidR="0024736E">
        <w:rPr>
          <w:rFonts w:cs="DejaVu Sans"/>
          <w:sz w:val="20"/>
          <w:szCs w:val="20"/>
        </w:rPr>
        <w:t xml:space="preserve">.   Specifically, it is unclear how AC and FC are affected in tissue sites </w:t>
      </w:r>
      <w:ins w:id="9" w:author="Maxime Descoteaux" w:date="2011-07-07T06:16:00Z">
        <w:r w:rsidR="00EF517D">
          <w:rPr>
            <w:rFonts w:cs="DejaVu Sans"/>
            <w:sz w:val="20"/>
            <w:szCs w:val="20"/>
          </w:rPr>
          <w:t xml:space="preserve">in or </w:t>
        </w:r>
      </w:ins>
      <w:r w:rsidR="0024736E">
        <w:rPr>
          <w:rFonts w:cs="DejaVu Sans"/>
          <w:sz w:val="20"/>
          <w:szCs w:val="20"/>
        </w:rPr>
        <w:t xml:space="preserve">near </w:t>
      </w:r>
      <w:proofErr w:type="spellStart"/>
      <w:r w:rsidR="00D16502">
        <w:rPr>
          <w:rFonts w:cs="DejaVu Sans"/>
          <w:sz w:val="20"/>
          <w:szCs w:val="20"/>
        </w:rPr>
        <w:t>gli</w:t>
      </w:r>
      <w:ins w:id="10" w:author="Maxime Descoteaux" w:date="2011-07-07T06:16:00Z">
        <w:r w:rsidR="00EF517D">
          <w:rPr>
            <w:rFonts w:cs="DejaVu Sans"/>
            <w:sz w:val="20"/>
            <w:szCs w:val="20"/>
          </w:rPr>
          <w:t>al</w:t>
        </w:r>
        <w:proofErr w:type="spellEnd"/>
        <w:r w:rsidR="00EF517D">
          <w:rPr>
            <w:rFonts w:cs="DejaVu Sans"/>
            <w:sz w:val="20"/>
            <w:szCs w:val="20"/>
          </w:rPr>
          <w:t xml:space="preserve"> tumors,</w:t>
        </w:r>
      </w:ins>
      <w:r w:rsidR="0024736E">
        <w:rPr>
          <w:rFonts w:cs="DejaVu Sans"/>
          <w:sz w:val="20"/>
          <w:szCs w:val="20"/>
        </w:rPr>
        <w:t xml:space="preserve"> whic</w:t>
      </w:r>
      <w:ins w:id="11" w:author="Maxime Descoteaux" w:date="2011-07-07T06:13:00Z">
        <w:r w:rsidR="00EF517D">
          <w:rPr>
            <w:rFonts w:cs="DejaVu Sans"/>
            <w:sz w:val="20"/>
            <w:szCs w:val="20"/>
          </w:rPr>
          <w:t>h</w:t>
        </w:r>
      </w:ins>
      <w:r w:rsidR="0024736E">
        <w:rPr>
          <w:rFonts w:cs="DejaVu Sans"/>
          <w:sz w:val="20"/>
          <w:szCs w:val="20"/>
        </w:rPr>
        <w:t xml:space="preserve"> are known to </w:t>
      </w:r>
      <w:ins w:id="12" w:author="Maxime Descoteaux" w:date="2011-07-07T06:17:00Z">
        <w:r w:rsidR="00EF517D">
          <w:rPr>
            <w:rFonts w:cs="DejaVu Sans"/>
            <w:sz w:val="20"/>
            <w:szCs w:val="20"/>
          </w:rPr>
          <w:t xml:space="preserve">aggressively </w:t>
        </w:r>
      </w:ins>
      <w:r w:rsidR="00D16502">
        <w:rPr>
          <w:rFonts w:cs="DejaVu Sans"/>
          <w:sz w:val="20"/>
          <w:szCs w:val="20"/>
        </w:rPr>
        <w:t>infiltrate the white matter</w:t>
      </w:r>
      <w:ins w:id="13" w:author="Maxime Descoteaux" w:date="2011-07-06T07:17:00Z">
        <w:r w:rsidR="00D722C9">
          <w:rPr>
            <w:rFonts w:cs="DejaVu Sans"/>
            <w:sz w:val="20"/>
            <w:szCs w:val="20"/>
          </w:rPr>
          <w:t xml:space="preserve"> [</w:t>
        </w:r>
      </w:ins>
      <w:ins w:id="14" w:author="Maxime Descoteaux" w:date="2011-07-06T07:18:00Z">
        <w:r w:rsidR="00D722C9">
          <w:rPr>
            <w:rFonts w:cs="DejaVu Sans"/>
            <w:sz w:val="20"/>
            <w:szCs w:val="20"/>
          </w:rPr>
          <w:t>3</w:t>
        </w:r>
      </w:ins>
      <w:ins w:id="15" w:author="Maxime Descoteaux" w:date="2011-07-06T07:17:00Z">
        <w:r w:rsidR="00D722C9">
          <w:rPr>
            <w:rFonts w:cs="DejaVu Sans"/>
            <w:sz w:val="20"/>
            <w:szCs w:val="20"/>
          </w:rPr>
          <w:t>]</w:t>
        </w:r>
      </w:ins>
      <w:r w:rsidR="00D16502">
        <w:rPr>
          <w:rFonts w:cs="DejaVu Sans"/>
          <w:sz w:val="20"/>
          <w:szCs w:val="20"/>
        </w:rPr>
        <w:t>.</w:t>
      </w:r>
      <w:r w:rsidR="0024736E">
        <w:rPr>
          <w:rFonts w:cs="DejaVu Sans"/>
          <w:sz w:val="20"/>
          <w:szCs w:val="20"/>
        </w:rPr>
        <w:t xml:space="preserve"> </w:t>
      </w:r>
      <w:ins w:id="16" w:author="Maxime Descoteaux" w:date="2011-07-07T06:17:00Z">
        <w:r w:rsidR="00EF517D">
          <w:rPr>
            <w:rFonts w:cs="DejaVu Sans"/>
            <w:sz w:val="20"/>
            <w:szCs w:val="20"/>
          </w:rPr>
          <w:t xml:space="preserve">The goal of this work was to assess the dependence of FC on AC in a </w:t>
        </w:r>
        <w:proofErr w:type="gramStart"/>
        <w:r w:rsidR="00EF517D">
          <w:rPr>
            <w:rFonts w:cs="DejaVu Sans"/>
            <w:sz w:val="20"/>
            <w:szCs w:val="20"/>
          </w:rPr>
          <w:t>28 year old</w:t>
        </w:r>
        <w:proofErr w:type="gramEnd"/>
        <w:r w:rsidR="00EF517D">
          <w:rPr>
            <w:rFonts w:cs="DejaVu Sans"/>
            <w:sz w:val="20"/>
            <w:szCs w:val="20"/>
          </w:rPr>
          <w:t xml:space="preserve"> man patient bearing a malignant </w:t>
        </w:r>
        <w:proofErr w:type="spellStart"/>
        <w:r w:rsidR="00EF517D">
          <w:rPr>
            <w:rFonts w:cs="DejaVu Sans"/>
            <w:sz w:val="20"/>
            <w:szCs w:val="20"/>
          </w:rPr>
          <w:t>glioma</w:t>
        </w:r>
        <w:proofErr w:type="spellEnd"/>
        <w:r w:rsidR="00EF517D">
          <w:rPr>
            <w:rFonts w:cs="DejaVu Sans"/>
            <w:sz w:val="20"/>
            <w:szCs w:val="20"/>
          </w:rPr>
          <w:t xml:space="preserve">. Specifically, as the non-dominant (right) temporal area was infiltrated by the tumor, visual memory testing was assayed as an FC subtask. </w:t>
        </w:r>
      </w:ins>
    </w:p>
    <w:p w:rsidR="00982392" w:rsidRDefault="00982392">
      <w:pPr>
        <w:jc w:val="both"/>
        <w:rPr>
          <w:rFonts w:cs="DejaVu Sans"/>
          <w:b/>
          <w:bCs/>
          <w:sz w:val="20"/>
          <w:szCs w:val="20"/>
        </w:rPr>
      </w:pPr>
      <w:r>
        <w:rPr>
          <w:rFonts w:cs="DejaVu Sans"/>
          <w:b/>
          <w:bCs/>
          <w:sz w:val="20"/>
          <w:szCs w:val="20"/>
        </w:rPr>
        <w:t>Methods</w:t>
      </w:r>
    </w:p>
    <w:p w:rsidR="00982392" w:rsidRPr="005615F4" w:rsidRDefault="00982392">
      <w:pPr>
        <w:jc w:val="both"/>
        <w:rPr>
          <w:rFonts w:cs="DejaVu Sans"/>
          <w:sz w:val="20"/>
          <w:szCs w:val="20"/>
        </w:rPr>
      </w:pPr>
      <w:r>
        <w:rPr>
          <w:rFonts w:cs="DejaVu Sans"/>
          <w:sz w:val="20"/>
          <w:szCs w:val="20"/>
        </w:rPr>
        <w:t xml:space="preserve">The data were acquired </w:t>
      </w:r>
      <w:r w:rsidR="005615F4">
        <w:rPr>
          <w:rFonts w:cs="DejaVu Sans"/>
          <w:sz w:val="20"/>
          <w:szCs w:val="20"/>
        </w:rPr>
        <w:t xml:space="preserve">on a Siemens </w:t>
      </w:r>
      <w:r w:rsidR="0024736E">
        <w:rPr>
          <w:rFonts w:cs="DejaVu Sans"/>
          <w:sz w:val="20"/>
          <w:szCs w:val="20"/>
        </w:rPr>
        <w:t xml:space="preserve">1.5T </w:t>
      </w:r>
      <w:r>
        <w:rPr>
          <w:rFonts w:cs="DejaVu Sans"/>
          <w:sz w:val="20"/>
          <w:szCs w:val="20"/>
        </w:rPr>
        <w:t>MRI system</w:t>
      </w:r>
      <w:r w:rsidR="005615F4">
        <w:rPr>
          <w:rFonts w:cs="DejaVu Sans"/>
          <w:sz w:val="20"/>
          <w:szCs w:val="20"/>
        </w:rPr>
        <w:t>.</w:t>
      </w:r>
      <w:r>
        <w:rPr>
          <w:rFonts w:cs="DejaVu Sans"/>
          <w:sz w:val="20"/>
          <w:szCs w:val="20"/>
        </w:rPr>
        <w:t xml:space="preserve"> </w:t>
      </w:r>
      <w:r w:rsidR="00147FCB">
        <w:rPr>
          <w:rFonts w:cs="DejaVu Sans"/>
          <w:sz w:val="20"/>
          <w:szCs w:val="20"/>
        </w:rPr>
        <w:t>For anatomical reference, a gadolinium-enhanced</w:t>
      </w:r>
      <w:ins w:id="17" w:author="Maxime Descoteaux" w:date="2011-07-07T06:35:00Z">
        <w:r w:rsidR="004C4AB4">
          <w:rPr>
            <w:rFonts w:cs="DejaVu Sans"/>
            <w:sz w:val="20"/>
            <w:szCs w:val="20"/>
          </w:rPr>
          <w:t xml:space="preserve"> </w:t>
        </w:r>
      </w:ins>
      <w:del w:id="18" w:author="Maxime Descoteaux" w:date="2011-07-07T06:35:00Z">
        <w:r w:rsidR="00147FCB" w:rsidDel="004C4AB4">
          <w:rPr>
            <w:rFonts w:cs="DejaVu Sans"/>
            <w:sz w:val="20"/>
            <w:szCs w:val="20"/>
          </w:rPr>
          <w:delText xml:space="preserve"> </w:delText>
        </w:r>
      </w:del>
      <w:proofErr w:type="gramStart"/>
      <w:r w:rsidR="00147FCB">
        <w:rPr>
          <w:rFonts w:cs="DejaVu Sans"/>
          <w:sz w:val="20"/>
          <w:szCs w:val="20"/>
        </w:rPr>
        <w:t>high</w:t>
      </w:r>
      <w:ins w:id="19" w:author="Maxime Descoteaux" w:date="2011-07-07T06:35:00Z">
        <w:r w:rsidR="004C4AB4">
          <w:rPr>
            <w:rFonts w:cs="DejaVu Sans"/>
            <w:sz w:val="20"/>
            <w:szCs w:val="20"/>
          </w:rPr>
          <w:t xml:space="preserve"> </w:t>
        </w:r>
      </w:ins>
      <w:del w:id="20" w:author="Maxime Descoteaux" w:date="2011-07-07T06:35:00Z">
        <w:r w:rsidR="00147FCB" w:rsidDel="004C4AB4">
          <w:rPr>
            <w:rFonts w:cs="DejaVu Sans"/>
            <w:sz w:val="20"/>
            <w:szCs w:val="20"/>
          </w:rPr>
          <w:delText xml:space="preserve"> </w:delText>
        </w:r>
      </w:del>
      <w:r w:rsidR="00147FCB">
        <w:rPr>
          <w:rFonts w:cs="DejaVu Sans"/>
          <w:sz w:val="20"/>
          <w:szCs w:val="20"/>
        </w:rPr>
        <w:t>resolution</w:t>
      </w:r>
      <w:proofErr w:type="gramEnd"/>
      <w:r w:rsidR="00147FCB">
        <w:rPr>
          <w:rFonts w:cs="DejaVu Sans"/>
          <w:sz w:val="20"/>
          <w:szCs w:val="20"/>
        </w:rPr>
        <w:t xml:space="preserve"> (0.49x0.49x1.7</w:t>
      </w:r>
      <w:ins w:id="21" w:author="Maxime Descoteaux" w:date="2011-07-07T06:36:00Z">
        <w:r w:rsidR="004C4AB4">
          <w:rPr>
            <w:rFonts w:cs="DejaVu Sans"/>
            <w:sz w:val="20"/>
            <w:szCs w:val="20"/>
          </w:rPr>
          <w:t>5mm</w:t>
        </w:r>
        <w:r w:rsidR="00D15EC6" w:rsidRPr="00D15EC6">
          <w:rPr>
            <w:rFonts w:cs="DejaVu Sans"/>
            <w:sz w:val="20"/>
            <w:szCs w:val="20"/>
            <w:vertAlign w:val="superscript"/>
            <w:rPrChange w:id="22" w:author="Maxime Descoteaux" w:date="2011-07-07T06:36:00Z">
              <w:rPr>
                <w:rFonts w:cs="DejaVu Sans"/>
                <w:sz w:val="20"/>
                <w:szCs w:val="20"/>
              </w:rPr>
            </w:rPrChange>
          </w:rPr>
          <w:t>3</w:t>
        </w:r>
      </w:ins>
      <w:del w:id="23" w:author="Maxime Descoteaux" w:date="2011-07-07T06:36:00Z">
        <w:r w:rsidR="00147FCB" w:rsidDel="004C4AB4">
          <w:rPr>
            <w:rFonts w:cs="DejaVu Sans"/>
            <w:sz w:val="20"/>
            <w:szCs w:val="20"/>
          </w:rPr>
          <w:delText>5</w:delText>
        </w:r>
      </w:del>
      <w:r w:rsidR="00147FCB">
        <w:rPr>
          <w:rFonts w:cs="DejaVu Sans"/>
          <w:sz w:val="20"/>
          <w:szCs w:val="20"/>
        </w:rPr>
        <w:t xml:space="preserve">) T1-weighted image </w:t>
      </w:r>
      <w:ins w:id="24" w:author="Maxime Descoteaux" w:date="2011-07-07T06:17:00Z">
        <w:r w:rsidR="0024441B">
          <w:rPr>
            <w:rFonts w:cs="DejaVu Sans"/>
            <w:sz w:val="20"/>
            <w:szCs w:val="20"/>
          </w:rPr>
          <w:t>was</w:t>
        </w:r>
      </w:ins>
      <w:r w:rsidR="00147FCB">
        <w:rPr>
          <w:rFonts w:cs="DejaVu Sans"/>
          <w:sz w:val="20"/>
          <w:szCs w:val="20"/>
        </w:rPr>
        <w:t xml:space="preserve"> acquired</w:t>
      </w:r>
      <w:del w:id="25" w:author="Maxime Descoteaux" w:date="2011-07-07T06:37:00Z">
        <w:r w:rsidR="00147FCB" w:rsidDel="004C4AB4">
          <w:rPr>
            <w:rFonts w:cs="DejaVu Sans"/>
            <w:sz w:val="20"/>
            <w:szCs w:val="20"/>
          </w:rPr>
          <w:delText xml:space="preserve"> (9 minutes)</w:delText>
        </w:r>
      </w:del>
      <w:r w:rsidR="00147FCB">
        <w:rPr>
          <w:rFonts w:cs="DejaVu Sans"/>
          <w:sz w:val="20"/>
          <w:szCs w:val="20"/>
        </w:rPr>
        <w:t xml:space="preserve">. For structural connectivity, a single-shot echo-planar </w:t>
      </w:r>
      <w:ins w:id="26" w:author="Maxime Descoteaux" w:date="2011-07-07T06:38:00Z">
        <w:r w:rsidR="006E53FD">
          <w:rPr>
            <w:rFonts w:cs="DejaVu Sans"/>
            <w:sz w:val="20"/>
            <w:szCs w:val="20"/>
          </w:rPr>
          <w:t xml:space="preserve">(EPI) </w:t>
        </w:r>
      </w:ins>
      <w:r w:rsidR="00147FCB">
        <w:rPr>
          <w:rFonts w:cs="DejaVu Sans"/>
          <w:sz w:val="20"/>
          <w:szCs w:val="20"/>
        </w:rPr>
        <w:t xml:space="preserve">spin echo </w:t>
      </w:r>
      <w:del w:id="27" w:author="Maxime Descoteaux" w:date="2011-07-07T06:36:00Z">
        <w:r w:rsidR="00147FCB" w:rsidDel="004C4AB4">
          <w:rPr>
            <w:rFonts w:cs="DejaVu Sans"/>
            <w:sz w:val="20"/>
            <w:szCs w:val="20"/>
          </w:rPr>
          <w:delText xml:space="preserve">pulse </w:delText>
        </w:r>
      </w:del>
      <w:r w:rsidR="00147FCB">
        <w:rPr>
          <w:rFonts w:cs="DejaVu Sans"/>
          <w:sz w:val="20"/>
          <w:szCs w:val="20"/>
        </w:rPr>
        <w:t>sequence</w:t>
      </w:r>
      <w:ins w:id="28" w:author="Maxime Descoteaux" w:date="2011-07-07T06:38:00Z">
        <w:r w:rsidR="009F4685">
          <w:rPr>
            <w:rFonts w:cs="DejaVu Sans"/>
            <w:sz w:val="20"/>
            <w:szCs w:val="20"/>
          </w:rPr>
          <w:t xml:space="preserve"> (</w:t>
        </w:r>
        <w:r w:rsidR="00D15EC6" w:rsidRPr="00D15EC6">
          <w:rPr>
            <w:rFonts w:cs="DejaVu Sans"/>
            <w:sz w:val="20"/>
            <w:szCs w:val="20"/>
            <w:rPrChange w:id="29" w:author="Maxime Descoteaux" w:date="2011-07-07T07:07:00Z">
              <w:rPr>
                <w:rFonts w:cs="DejaVu Sans"/>
                <w:sz w:val="20"/>
                <w:szCs w:val="20"/>
                <w:highlight w:val="yellow"/>
              </w:rPr>
            </w:rPrChange>
          </w:rPr>
          <w:t>TR/TE = 12500/95 ms</w:t>
        </w:r>
        <w:r w:rsidR="009F4685">
          <w:rPr>
            <w:rFonts w:cs="DejaVu Sans"/>
            <w:sz w:val="20"/>
            <w:szCs w:val="20"/>
          </w:rPr>
          <w:t>)</w:t>
        </w:r>
      </w:ins>
      <w:r w:rsidR="00147FCB">
        <w:rPr>
          <w:rFonts w:cs="DejaVu Sans"/>
          <w:sz w:val="20"/>
          <w:szCs w:val="20"/>
        </w:rPr>
        <w:t xml:space="preserve"> was used, with b-value of 10</w:t>
      </w:r>
      <w:r w:rsidR="00272770">
        <w:rPr>
          <w:rFonts w:cs="DejaVu Sans"/>
          <w:sz w:val="20"/>
          <w:szCs w:val="20"/>
        </w:rPr>
        <w:t>00</w:t>
      </w:r>
      <w:r w:rsidR="00147FCB">
        <w:rPr>
          <w:rFonts w:cs="DejaVu Sans"/>
          <w:sz w:val="20"/>
          <w:szCs w:val="20"/>
        </w:rPr>
        <w:t xml:space="preserve"> </w:t>
      </w:r>
      <w:r w:rsidR="00272770">
        <w:rPr>
          <w:rFonts w:cs="DejaVu Sans"/>
          <w:sz w:val="20"/>
          <w:szCs w:val="20"/>
        </w:rPr>
        <w:t>s/mm²</w:t>
      </w:r>
      <w:r w:rsidR="00147FCB">
        <w:rPr>
          <w:rFonts w:cs="DejaVu Sans"/>
          <w:sz w:val="20"/>
          <w:szCs w:val="20"/>
        </w:rPr>
        <w:t>, the default 12 directions for DTI and 3 averages (NEX)</w:t>
      </w:r>
      <w:ins w:id="30" w:author="Maxime Descoteaux" w:date="2011-07-07T06:38:00Z">
        <w:r w:rsidR="009F4685">
          <w:rPr>
            <w:rFonts w:cs="DejaVu Sans"/>
            <w:sz w:val="20"/>
            <w:szCs w:val="20"/>
          </w:rPr>
          <w:t xml:space="preserve">. </w:t>
        </w:r>
      </w:ins>
      <w:del w:id="31" w:author="Maxime Descoteaux" w:date="2011-07-07T06:38:00Z">
        <w:r w:rsidR="00074BDB" w:rsidDel="009F4685">
          <w:rPr>
            <w:rFonts w:cs="DejaVu Sans"/>
            <w:sz w:val="20"/>
            <w:szCs w:val="20"/>
          </w:rPr>
          <w:delText xml:space="preserve"> </w:delText>
        </w:r>
        <w:r w:rsidR="00AA36EA" w:rsidDel="009F4685">
          <w:rPr>
            <w:rFonts w:cs="DejaVu Sans"/>
            <w:sz w:val="20"/>
            <w:szCs w:val="20"/>
          </w:rPr>
          <w:delText>(</w:delText>
        </w:r>
        <w:r w:rsidR="00AA36EA" w:rsidRPr="00AA36EA" w:rsidDel="009F4685">
          <w:rPr>
            <w:rFonts w:cs="DejaVu Sans"/>
            <w:sz w:val="20"/>
            <w:szCs w:val="20"/>
            <w:highlight w:val="yellow"/>
          </w:rPr>
          <w:delText>TR/TE = 000/40 ms</w:delText>
        </w:r>
        <w:r w:rsidR="00AA36EA" w:rsidDel="009F4685">
          <w:rPr>
            <w:rFonts w:cs="DejaVu Sans"/>
            <w:sz w:val="20"/>
            <w:szCs w:val="20"/>
          </w:rPr>
          <w:delText>)</w:delText>
        </w:r>
        <w:r w:rsidDel="009F4685">
          <w:rPr>
            <w:rFonts w:cs="DejaVu Sans"/>
            <w:sz w:val="20"/>
            <w:szCs w:val="20"/>
          </w:rPr>
          <w:delText xml:space="preserve">. </w:delText>
        </w:r>
      </w:del>
      <w:del w:id="32" w:author="Maxime Descoteaux" w:date="2011-07-07T06:37:00Z">
        <w:r w:rsidR="00074BDB" w:rsidDel="004C4AB4">
          <w:rPr>
            <w:rFonts w:cs="DejaVu Sans"/>
            <w:sz w:val="20"/>
            <w:szCs w:val="20"/>
          </w:rPr>
          <w:delText>Parallel imaging on this</w:delText>
        </w:r>
        <w:r w:rsidR="00147FCB" w:rsidDel="004C4AB4">
          <w:rPr>
            <w:rFonts w:cs="DejaVu Sans"/>
            <w:sz w:val="20"/>
            <w:szCs w:val="20"/>
          </w:rPr>
          <w:delText xml:space="preserve"> </w:delText>
        </w:r>
        <w:r w:rsidR="00074BDB" w:rsidDel="004C4AB4">
          <w:rPr>
            <w:rFonts w:cs="DejaVu Sans"/>
            <w:sz w:val="20"/>
            <w:szCs w:val="20"/>
          </w:rPr>
          <w:delText xml:space="preserve">old </w:delText>
        </w:r>
        <w:r w:rsidR="00147FCB" w:rsidDel="004C4AB4">
          <w:rPr>
            <w:rFonts w:cs="DejaVu Sans"/>
            <w:sz w:val="20"/>
            <w:szCs w:val="20"/>
          </w:rPr>
          <w:delText xml:space="preserve">MRI </w:delText>
        </w:r>
        <w:r w:rsidR="00074BDB" w:rsidDel="004C4AB4">
          <w:rPr>
            <w:rFonts w:cs="DejaVu Sans"/>
            <w:sz w:val="20"/>
            <w:szCs w:val="20"/>
          </w:rPr>
          <w:delText xml:space="preserve">system and thus, the full DTI acquisition takes 8.5 minutes. </w:delText>
        </w:r>
      </w:del>
      <w:r w:rsidR="00F7697A">
        <w:rPr>
          <w:rFonts w:cs="DejaVu Sans"/>
          <w:sz w:val="20"/>
          <w:szCs w:val="20"/>
        </w:rPr>
        <w:t xml:space="preserve">Before diffusion tensor estimation, susceptibility and motion artifacts </w:t>
      </w:r>
      <w:ins w:id="33" w:author="Maxime Descoteaux" w:date="2011-07-07T06:37:00Z">
        <w:r w:rsidR="00B4410F">
          <w:rPr>
            <w:rFonts w:cs="DejaVu Sans"/>
            <w:sz w:val="20"/>
            <w:szCs w:val="20"/>
          </w:rPr>
          <w:t>wer</w:t>
        </w:r>
      </w:ins>
      <w:del w:id="34" w:author="Maxime Descoteaux" w:date="2011-07-07T06:37:00Z">
        <w:r w:rsidR="00F7697A" w:rsidDel="00B4410F">
          <w:rPr>
            <w:rFonts w:cs="DejaVu Sans"/>
            <w:sz w:val="20"/>
            <w:szCs w:val="20"/>
          </w:rPr>
          <w:delText>ar</w:delText>
        </w:r>
      </w:del>
      <w:r w:rsidR="00F7697A">
        <w:rPr>
          <w:rFonts w:cs="DejaVu Sans"/>
          <w:sz w:val="20"/>
          <w:szCs w:val="20"/>
        </w:rPr>
        <w:t>e corrected</w:t>
      </w:r>
      <w:ins w:id="35" w:author="Maxime Descoteaux" w:date="2011-07-06T07:20:00Z">
        <w:r w:rsidR="00D95A8D">
          <w:rPr>
            <w:rFonts w:cs="DejaVu Sans"/>
            <w:sz w:val="20"/>
            <w:szCs w:val="20"/>
          </w:rPr>
          <w:t xml:space="preserve"> [4</w:t>
        </w:r>
      </w:ins>
      <w:ins w:id="36" w:author="Maxime Descoteaux" w:date="2011-07-06T07:21:00Z">
        <w:r w:rsidR="00D41306">
          <w:rPr>
            <w:rFonts w:cs="DejaVu Sans"/>
            <w:sz w:val="20"/>
            <w:szCs w:val="20"/>
          </w:rPr>
          <w:t>, 5</w:t>
        </w:r>
      </w:ins>
      <w:ins w:id="37" w:author="Maxime Descoteaux" w:date="2011-07-06T07:20:00Z">
        <w:r w:rsidR="00D95A8D">
          <w:rPr>
            <w:rFonts w:cs="DejaVu Sans"/>
            <w:sz w:val="20"/>
            <w:szCs w:val="20"/>
          </w:rPr>
          <w:t>]</w:t>
        </w:r>
      </w:ins>
      <w:ins w:id="38" w:author="Maxime Descoteaux" w:date="2011-07-07T06:37:00Z">
        <w:r w:rsidR="00B4410F">
          <w:rPr>
            <w:rFonts w:cs="DejaVu Sans"/>
            <w:sz w:val="20"/>
            <w:szCs w:val="20"/>
          </w:rPr>
          <w:t xml:space="preserve"> and t</w:t>
        </w:r>
      </w:ins>
      <w:del w:id="39" w:author="Maxime Descoteaux" w:date="2011-07-07T06:37:00Z">
        <w:r w:rsidR="00F7697A" w:rsidDel="00B4410F">
          <w:rPr>
            <w:rFonts w:cs="DejaVu Sans"/>
            <w:sz w:val="20"/>
            <w:szCs w:val="20"/>
          </w:rPr>
          <w:delText xml:space="preserve">. </w:delText>
        </w:r>
        <w:r w:rsidR="0024736E" w:rsidDel="00B4410F">
          <w:rPr>
            <w:rFonts w:cs="DejaVu Sans"/>
            <w:sz w:val="20"/>
            <w:szCs w:val="20"/>
          </w:rPr>
          <w:delText>T</w:delText>
        </w:r>
      </w:del>
      <w:r w:rsidR="00F7697A">
        <w:rPr>
          <w:rFonts w:cs="DejaVu Sans"/>
          <w:sz w:val="20"/>
          <w:szCs w:val="20"/>
        </w:rPr>
        <w:t xml:space="preserve">he raw diffusion-weighted images are </w:t>
      </w:r>
      <w:del w:id="40" w:author="Maxime Descoteaux" w:date="2011-07-07T06:37:00Z">
        <w:r w:rsidR="0024736E" w:rsidDel="00B4410F">
          <w:rPr>
            <w:rFonts w:cs="DejaVu Sans"/>
            <w:sz w:val="20"/>
            <w:szCs w:val="20"/>
          </w:rPr>
          <w:delText xml:space="preserve">then </w:delText>
        </w:r>
      </w:del>
      <w:r w:rsidR="00F7697A">
        <w:rPr>
          <w:rFonts w:cs="DejaVu Sans"/>
          <w:sz w:val="20"/>
          <w:szCs w:val="20"/>
        </w:rPr>
        <w:t>de</w:t>
      </w:r>
      <w:r w:rsidR="0024736E">
        <w:rPr>
          <w:rFonts w:cs="DejaVu Sans"/>
          <w:sz w:val="20"/>
          <w:szCs w:val="20"/>
        </w:rPr>
        <w:t>-</w:t>
      </w:r>
      <w:r w:rsidR="00F7697A">
        <w:rPr>
          <w:rFonts w:cs="DejaVu Sans"/>
          <w:sz w:val="20"/>
          <w:szCs w:val="20"/>
        </w:rPr>
        <w:t xml:space="preserve">noised with a non-local means </w:t>
      </w:r>
      <w:proofErr w:type="spellStart"/>
      <w:r w:rsidR="00F7697A">
        <w:rPr>
          <w:rFonts w:cs="DejaVu Sans"/>
          <w:sz w:val="20"/>
          <w:szCs w:val="20"/>
        </w:rPr>
        <w:t>Rician</w:t>
      </w:r>
      <w:proofErr w:type="spellEnd"/>
      <w:r w:rsidR="00F7697A">
        <w:rPr>
          <w:rFonts w:cs="DejaVu Sans"/>
          <w:sz w:val="20"/>
          <w:szCs w:val="20"/>
        </w:rPr>
        <w:t xml:space="preserve"> noise correction</w:t>
      </w:r>
      <w:r w:rsidR="0024736E">
        <w:rPr>
          <w:rFonts w:cs="DejaVu Sans"/>
          <w:sz w:val="20"/>
          <w:szCs w:val="20"/>
        </w:rPr>
        <w:t xml:space="preserve"> </w:t>
      </w:r>
      <w:del w:id="41" w:author="Maxime Descoteaux" w:date="2011-07-07T06:38:00Z">
        <w:r w:rsidR="0024736E" w:rsidDel="00B4410F">
          <w:rPr>
            <w:rFonts w:cs="DejaVu Sans"/>
            <w:sz w:val="20"/>
            <w:szCs w:val="20"/>
          </w:rPr>
          <w:delText>algorithm</w:delText>
        </w:r>
        <w:r w:rsidR="00F7697A" w:rsidDel="00B4410F">
          <w:rPr>
            <w:rFonts w:cs="DejaVu Sans"/>
            <w:sz w:val="20"/>
            <w:szCs w:val="20"/>
          </w:rPr>
          <w:delText xml:space="preserve"> </w:delText>
        </w:r>
      </w:del>
      <w:r w:rsidR="00F7697A">
        <w:rPr>
          <w:rFonts w:cs="DejaVu Sans"/>
          <w:sz w:val="20"/>
          <w:szCs w:val="20"/>
        </w:rPr>
        <w:t>[</w:t>
      </w:r>
      <w:ins w:id="42" w:author="Maxime Descoteaux" w:date="2011-07-06T07:21:00Z">
        <w:r w:rsidR="00D85E2A">
          <w:rPr>
            <w:rFonts w:cs="DejaVu Sans"/>
            <w:sz w:val="20"/>
            <w:szCs w:val="20"/>
          </w:rPr>
          <w:t>6</w:t>
        </w:r>
      </w:ins>
      <w:ins w:id="43" w:author="Maxime Descoteaux" w:date="2011-07-07T06:38:00Z">
        <w:r w:rsidR="00B4410F">
          <w:rPr>
            <w:rFonts w:cs="DejaVu Sans"/>
            <w:sz w:val="20"/>
            <w:szCs w:val="20"/>
          </w:rPr>
          <w:t>]</w:t>
        </w:r>
      </w:ins>
      <w:del w:id="44" w:author="Maxime Descoteaux" w:date="2011-07-07T06:38:00Z">
        <w:r w:rsidR="00F7697A" w:rsidDel="00B4410F">
          <w:rPr>
            <w:rFonts w:cs="DejaVu Sans"/>
            <w:sz w:val="20"/>
            <w:szCs w:val="20"/>
          </w:rPr>
          <w:delText>]</w:delText>
        </w:r>
        <w:r w:rsidR="0024736E" w:rsidDel="00B4410F">
          <w:rPr>
            <w:rFonts w:cs="DejaVu Sans"/>
            <w:sz w:val="20"/>
            <w:szCs w:val="20"/>
          </w:rPr>
          <w:delText xml:space="preserve"> prior to estimating </w:delText>
        </w:r>
        <w:r w:rsidR="00F7697A" w:rsidDel="00B4410F">
          <w:rPr>
            <w:rFonts w:cs="DejaVu Sans"/>
            <w:sz w:val="20"/>
            <w:szCs w:val="20"/>
          </w:rPr>
          <w:delText>diffusion tensor</w:delText>
        </w:r>
        <w:r w:rsidR="0024736E" w:rsidDel="00B4410F">
          <w:rPr>
            <w:rFonts w:cs="DejaVu Sans"/>
            <w:sz w:val="20"/>
            <w:szCs w:val="20"/>
          </w:rPr>
          <w:delText>s</w:delText>
        </w:r>
      </w:del>
      <w:r w:rsidR="00F7697A">
        <w:rPr>
          <w:rFonts w:cs="DejaVu Sans"/>
          <w:sz w:val="20"/>
          <w:szCs w:val="20"/>
        </w:rPr>
        <w:t xml:space="preserve">. </w:t>
      </w:r>
      <w:proofErr w:type="spellStart"/>
      <w:r w:rsidR="00F7697A">
        <w:rPr>
          <w:rFonts w:cs="DejaVu Sans"/>
          <w:sz w:val="20"/>
          <w:szCs w:val="20"/>
        </w:rPr>
        <w:t>Tractography</w:t>
      </w:r>
      <w:proofErr w:type="spellEnd"/>
      <w:r w:rsidR="00F7697A">
        <w:rPr>
          <w:rFonts w:cs="DejaVu Sans"/>
          <w:sz w:val="20"/>
          <w:szCs w:val="20"/>
        </w:rPr>
        <w:t xml:space="preserve"> was performed from every </w:t>
      </w:r>
      <w:proofErr w:type="spellStart"/>
      <w:r w:rsidR="00F7697A">
        <w:rPr>
          <w:rFonts w:cs="DejaVu Sans"/>
          <w:sz w:val="20"/>
          <w:szCs w:val="20"/>
        </w:rPr>
        <w:t>voxel</w:t>
      </w:r>
      <w:proofErr w:type="spellEnd"/>
      <w:r w:rsidR="00F7697A">
        <w:rPr>
          <w:rFonts w:cs="DejaVu Sans"/>
          <w:sz w:val="20"/>
          <w:szCs w:val="20"/>
        </w:rPr>
        <w:t xml:space="preserve"> in the white matter w</w:t>
      </w:r>
      <w:r w:rsidR="0024736E">
        <w:rPr>
          <w:rFonts w:cs="DejaVu Sans"/>
          <w:sz w:val="20"/>
          <w:szCs w:val="20"/>
        </w:rPr>
        <w:t>hose</w:t>
      </w:r>
      <w:r w:rsidR="00F7697A">
        <w:rPr>
          <w:rFonts w:cs="DejaVu Sans"/>
          <w:sz w:val="20"/>
          <w:szCs w:val="20"/>
        </w:rPr>
        <w:t xml:space="preserve"> fractional anisotropy (FA) </w:t>
      </w:r>
      <w:r w:rsidR="0024736E">
        <w:rPr>
          <w:rFonts w:cs="DejaVu Sans"/>
          <w:sz w:val="20"/>
          <w:szCs w:val="20"/>
        </w:rPr>
        <w:t>exceeded a value</w:t>
      </w:r>
      <w:r w:rsidR="00F7697A">
        <w:rPr>
          <w:rFonts w:cs="DejaVu Sans"/>
          <w:sz w:val="20"/>
          <w:szCs w:val="20"/>
        </w:rPr>
        <w:t xml:space="preserve"> </w:t>
      </w:r>
      <w:r w:rsidR="0024736E">
        <w:rPr>
          <w:rFonts w:cs="DejaVu Sans"/>
          <w:sz w:val="20"/>
          <w:szCs w:val="20"/>
        </w:rPr>
        <w:t xml:space="preserve">of </w:t>
      </w:r>
      <w:r w:rsidR="00F7697A">
        <w:rPr>
          <w:rFonts w:cs="DejaVu Sans"/>
          <w:sz w:val="20"/>
          <w:szCs w:val="20"/>
        </w:rPr>
        <w:t>0.15</w:t>
      </w:r>
      <w:r w:rsidR="0024736E">
        <w:rPr>
          <w:rFonts w:cs="DejaVu Sans"/>
          <w:sz w:val="20"/>
          <w:szCs w:val="20"/>
        </w:rPr>
        <w:t xml:space="preserve"> </w:t>
      </w:r>
      <w:r w:rsidR="00F7697A">
        <w:rPr>
          <w:rFonts w:cs="DejaVu Sans"/>
          <w:sz w:val="20"/>
          <w:szCs w:val="20"/>
        </w:rPr>
        <w:t>using the tensor deflection streamline algorithm [</w:t>
      </w:r>
      <w:ins w:id="45" w:author="Maxime Descoteaux" w:date="2011-07-06T07:21:00Z">
        <w:r w:rsidR="00D85E2A">
          <w:rPr>
            <w:rFonts w:cs="DejaVu Sans"/>
            <w:sz w:val="20"/>
            <w:szCs w:val="20"/>
          </w:rPr>
          <w:t>7, 8</w:t>
        </w:r>
      </w:ins>
      <w:r w:rsidR="00F7697A">
        <w:rPr>
          <w:rFonts w:cs="DejaVu Sans"/>
          <w:sz w:val="20"/>
          <w:szCs w:val="20"/>
        </w:rPr>
        <w:t>].</w:t>
      </w:r>
      <w:r w:rsidR="00250B60">
        <w:rPr>
          <w:rFonts w:cs="DejaVu Sans"/>
          <w:sz w:val="20"/>
          <w:szCs w:val="20"/>
        </w:rPr>
        <w:t xml:space="preserve"> </w:t>
      </w:r>
      <w:proofErr w:type="spellStart"/>
      <w:proofErr w:type="gramStart"/>
      <w:r w:rsidR="00250B60">
        <w:rPr>
          <w:rFonts w:cs="DejaVu Sans"/>
          <w:sz w:val="20"/>
          <w:szCs w:val="20"/>
        </w:rPr>
        <w:t>fMRI</w:t>
      </w:r>
      <w:proofErr w:type="spellEnd"/>
      <w:proofErr w:type="gramEnd"/>
      <w:r w:rsidR="00250B60">
        <w:rPr>
          <w:rFonts w:cs="DejaVu Sans"/>
          <w:sz w:val="20"/>
          <w:szCs w:val="20"/>
        </w:rPr>
        <w:t xml:space="preserve"> was acquired using an </w:t>
      </w:r>
      <w:del w:id="46" w:author="Maxime Descoteaux" w:date="2011-07-07T06:38:00Z">
        <w:r w:rsidR="00250B60" w:rsidDel="006E53FD">
          <w:rPr>
            <w:rFonts w:cs="DejaVu Sans"/>
            <w:sz w:val="20"/>
            <w:szCs w:val="20"/>
          </w:rPr>
          <w:delText>echo-planar imaging (</w:delText>
        </w:r>
      </w:del>
      <w:r w:rsidR="00250B60">
        <w:rPr>
          <w:rFonts w:cs="DejaVu Sans"/>
          <w:sz w:val="20"/>
          <w:szCs w:val="20"/>
        </w:rPr>
        <w:t>EPI</w:t>
      </w:r>
      <w:del w:id="47" w:author="Maxime Descoteaux" w:date="2011-07-07T06:38:00Z">
        <w:r w:rsidR="00250B60" w:rsidDel="006E53FD">
          <w:rPr>
            <w:rFonts w:cs="DejaVu Sans"/>
            <w:sz w:val="20"/>
            <w:szCs w:val="20"/>
          </w:rPr>
          <w:delText>)</w:delText>
        </w:r>
      </w:del>
      <w:r w:rsidR="00250B60">
        <w:rPr>
          <w:rFonts w:cs="DejaVu Sans"/>
          <w:sz w:val="20"/>
          <w:szCs w:val="20"/>
        </w:rPr>
        <w:t xml:space="preserve"> sequence (TR/TE = 2000/40 ms) while the patient silently performed Roland’s hometown walking task. Images were motion corrected, spatially smoothed (8mm Gaussian Kernel). Nuisance signals from the CSF and white matter were regressed prior to connectivity analysis. </w:t>
      </w:r>
      <w:ins w:id="48" w:author="Maxime Descoteaux" w:date="2011-07-07T06:15:00Z">
        <w:r w:rsidR="00144198">
          <w:rPr>
            <w:rFonts w:cs="DejaVu Sans"/>
            <w:sz w:val="20"/>
            <w:szCs w:val="20"/>
          </w:rPr>
          <w:t xml:space="preserve">Whole brain </w:t>
        </w:r>
      </w:ins>
      <w:r w:rsidR="00250B60">
        <w:rPr>
          <w:rFonts w:cs="DejaVu Sans"/>
          <w:sz w:val="20"/>
          <w:szCs w:val="20"/>
        </w:rPr>
        <w:t>FC was computed</w:t>
      </w:r>
      <w:r w:rsidR="00AA36EA">
        <w:rPr>
          <w:rFonts w:cs="DejaVu Sans"/>
          <w:sz w:val="20"/>
          <w:szCs w:val="20"/>
        </w:rPr>
        <w:t xml:space="preserve"> </w:t>
      </w:r>
      <w:r w:rsidR="00250B60">
        <w:rPr>
          <w:rFonts w:cs="DejaVu Sans"/>
          <w:sz w:val="20"/>
          <w:szCs w:val="20"/>
        </w:rPr>
        <w:t xml:space="preserve">using </w:t>
      </w:r>
      <w:ins w:id="49" w:author="Maxime Descoteaux" w:date="2011-07-07T06:15:00Z">
        <w:r w:rsidR="00144198">
          <w:rPr>
            <w:rFonts w:cs="DejaVu Sans"/>
            <w:sz w:val="20"/>
            <w:szCs w:val="20"/>
          </w:rPr>
          <w:t>a</w:t>
        </w:r>
      </w:ins>
      <w:r w:rsidR="00250B60">
        <w:rPr>
          <w:rFonts w:cs="DejaVu Sans"/>
          <w:sz w:val="20"/>
          <w:szCs w:val="20"/>
        </w:rPr>
        <w:t xml:space="preserve"> seed point</w:t>
      </w:r>
      <w:ins w:id="50" w:author="Maxime Descoteaux" w:date="2011-07-07T06:15:00Z">
        <w:r w:rsidR="00144198">
          <w:rPr>
            <w:rFonts w:cs="DejaVu Sans"/>
            <w:sz w:val="20"/>
            <w:szCs w:val="20"/>
          </w:rPr>
          <w:t xml:space="preserve"> from a </w:t>
        </w:r>
        <w:proofErr w:type="spellStart"/>
        <w:r w:rsidR="00144198">
          <w:rPr>
            <w:rFonts w:cs="DejaVu Sans"/>
            <w:sz w:val="20"/>
            <w:szCs w:val="20"/>
          </w:rPr>
          <w:t>voxel</w:t>
        </w:r>
        <w:proofErr w:type="spellEnd"/>
        <w:r w:rsidR="00144198">
          <w:rPr>
            <w:rFonts w:cs="DejaVu Sans"/>
            <w:sz w:val="20"/>
            <w:szCs w:val="20"/>
          </w:rPr>
          <w:t xml:space="preserve"> that was significantly modulated by the memory task</w:t>
        </w:r>
      </w:ins>
      <w:r w:rsidR="00250B60">
        <w:rPr>
          <w:rFonts w:cs="DejaVu Sans"/>
          <w:sz w:val="20"/>
          <w:szCs w:val="20"/>
        </w:rPr>
        <w:t>.</w:t>
      </w:r>
      <w:ins w:id="51" w:author="Maxime Descoteaux" w:date="2011-07-07T06:15:00Z">
        <w:r w:rsidR="00144198">
          <w:rPr>
            <w:rFonts w:cs="DejaVu Sans"/>
            <w:sz w:val="20"/>
            <w:szCs w:val="20"/>
          </w:rPr>
          <w:t xml:space="preserve"> </w:t>
        </w:r>
      </w:ins>
      <w:r w:rsidR="00250B60">
        <w:rPr>
          <w:rFonts w:cs="DejaVu Sans"/>
          <w:sz w:val="20"/>
          <w:szCs w:val="20"/>
        </w:rPr>
        <w:t xml:space="preserve">AC and FC maps were then registered to </w:t>
      </w:r>
      <w:del w:id="52" w:author="Maxime Descoteaux" w:date="2011-07-07T06:39:00Z">
        <w:r w:rsidR="00250B60" w:rsidDel="00C52F2C">
          <w:rPr>
            <w:rFonts w:cs="DejaVu Sans"/>
            <w:sz w:val="20"/>
            <w:szCs w:val="20"/>
          </w:rPr>
          <w:delText>a high-resolution</w:delText>
        </w:r>
      </w:del>
      <w:ins w:id="53" w:author="Maxime Descoteaux" w:date="2011-07-07T06:39:00Z">
        <w:r w:rsidR="00C52F2C">
          <w:rPr>
            <w:rFonts w:cs="DejaVu Sans"/>
            <w:sz w:val="20"/>
            <w:szCs w:val="20"/>
          </w:rPr>
          <w:t>the</w:t>
        </w:r>
      </w:ins>
      <w:r w:rsidR="00250B60">
        <w:rPr>
          <w:rFonts w:cs="DejaVu Sans"/>
          <w:sz w:val="20"/>
          <w:szCs w:val="20"/>
        </w:rPr>
        <w:t xml:space="preserve"> T1-weighted scan </w:t>
      </w:r>
      <w:ins w:id="54" w:author="Maxime Descoteaux" w:date="2011-07-07T06:39:00Z">
        <w:r w:rsidR="00C52F2C">
          <w:rPr>
            <w:rFonts w:cs="DejaVu Sans"/>
            <w:sz w:val="20"/>
            <w:szCs w:val="20"/>
          </w:rPr>
          <w:t xml:space="preserve">using </w:t>
        </w:r>
      </w:ins>
      <w:r w:rsidR="00641A5A">
        <w:rPr>
          <w:rFonts w:cs="DejaVu Sans"/>
          <w:sz w:val="20"/>
          <w:szCs w:val="20"/>
        </w:rPr>
        <w:t>rigid registration based on mutual information.</w:t>
      </w:r>
      <w:r w:rsidR="00AA36EA">
        <w:rPr>
          <w:rFonts w:cs="DejaVu Sans"/>
          <w:sz w:val="20"/>
          <w:szCs w:val="20"/>
        </w:rPr>
        <w:t xml:space="preserve"> </w:t>
      </w:r>
      <w:r w:rsidR="00641A5A">
        <w:rPr>
          <w:rFonts w:cs="DejaVu Sans"/>
          <w:sz w:val="20"/>
          <w:szCs w:val="20"/>
        </w:rPr>
        <w:t xml:space="preserve">The </w:t>
      </w:r>
      <w:proofErr w:type="spellStart"/>
      <w:r w:rsidR="00641A5A">
        <w:rPr>
          <w:rFonts w:cs="DejaVu Sans"/>
          <w:sz w:val="20"/>
          <w:szCs w:val="20"/>
        </w:rPr>
        <w:t>FiberNavigator</w:t>
      </w:r>
      <w:proofErr w:type="spellEnd"/>
      <w:r w:rsidR="00250B60">
        <w:rPr>
          <w:rFonts w:cs="DejaVu Sans"/>
          <w:sz w:val="20"/>
          <w:szCs w:val="20"/>
        </w:rPr>
        <w:t xml:space="preserve"> software</w:t>
      </w:r>
      <w:r w:rsidR="00641A5A">
        <w:rPr>
          <w:rFonts w:cs="DejaVu Sans"/>
          <w:sz w:val="20"/>
          <w:szCs w:val="20"/>
        </w:rPr>
        <w:t xml:space="preserve"> [</w:t>
      </w:r>
      <w:ins w:id="55" w:author="Maxime Descoteaux" w:date="2011-07-06T07:22:00Z">
        <w:r w:rsidR="003B6684">
          <w:rPr>
            <w:rFonts w:cs="DejaVu Sans"/>
            <w:sz w:val="20"/>
            <w:szCs w:val="20"/>
          </w:rPr>
          <w:t>9</w:t>
        </w:r>
      </w:ins>
      <w:ins w:id="56" w:author="Maxime Descoteaux" w:date="2011-07-07T16:31:00Z">
        <w:r w:rsidR="00B42ED3">
          <w:rPr>
            <w:rFonts w:cs="DejaVu Sans"/>
            <w:sz w:val="20"/>
            <w:szCs w:val="20"/>
          </w:rPr>
          <w:t>, 10</w:t>
        </w:r>
      </w:ins>
      <w:r w:rsidR="00641A5A">
        <w:rPr>
          <w:rFonts w:cs="DejaVu Sans"/>
          <w:sz w:val="20"/>
          <w:szCs w:val="20"/>
        </w:rPr>
        <w:t xml:space="preserve">] </w:t>
      </w:r>
      <w:r w:rsidR="00250B60">
        <w:rPr>
          <w:rFonts w:cs="DejaVu Sans"/>
          <w:sz w:val="20"/>
          <w:szCs w:val="20"/>
        </w:rPr>
        <w:t>was</w:t>
      </w:r>
      <w:r w:rsidR="00641A5A">
        <w:rPr>
          <w:rFonts w:cs="DejaVu Sans"/>
          <w:sz w:val="20"/>
          <w:szCs w:val="20"/>
        </w:rPr>
        <w:t xml:space="preserve"> used </w:t>
      </w:r>
      <w:del w:id="57" w:author="Maxime Descoteaux" w:date="2011-07-07T06:40:00Z">
        <w:r w:rsidR="00641A5A" w:rsidDel="001211A4">
          <w:rPr>
            <w:rFonts w:cs="DejaVu Sans"/>
            <w:sz w:val="20"/>
            <w:szCs w:val="20"/>
          </w:rPr>
          <w:delText>to visualize</w:delText>
        </w:r>
        <w:r w:rsidR="009C2463" w:rsidDel="001211A4">
          <w:rPr>
            <w:rFonts w:cs="DejaVu Sans"/>
            <w:sz w:val="20"/>
            <w:szCs w:val="20"/>
          </w:rPr>
          <w:delText xml:space="preserve"> and fuse </w:delText>
        </w:r>
      </w:del>
      <w:del w:id="58" w:author="Maxime Descoteaux" w:date="2011-07-07T06:39:00Z">
        <w:r w:rsidR="009C2463" w:rsidDel="00C52F2C">
          <w:rPr>
            <w:rFonts w:cs="DejaVu Sans"/>
            <w:sz w:val="20"/>
            <w:szCs w:val="20"/>
          </w:rPr>
          <w:delText xml:space="preserve">the </w:delText>
        </w:r>
        <w:r w:rsidR="00250B60" w:rsidDel="00C52F2C">
          <w:rPr>
            <w:rFonts w:cs="DejaVu Sans"/>
            <w:sz w:val="20"/>
            <w:szCs w:val="20"/>
          </w:rPr>
          <w:delText>2</w:delText>
        </w:r>
        <w:r w:rsidR="009C2463" w:rsidDel="00C52F2C">
          <w:rPr>
            <w:rFonts w:cs="DejaVu Sans"/>
            <w:sz w:val="20"/>
            <w:szCs w:val="20"/>
          </w:rPr>
          <w:delText xml:space="preserve"> modalitie</w:delText>
        </w:r>
      </w:del>
      <w:del w:id="59" w:author="Maxime Descoteaux" w:date="2011-07-07T06:40:00Z">
        <w:r w:rsidR="00641A5A" w:rsidDel="001211A4">
          <w:rPr>
            <w:rFonts w:cs="DejaVu Sans"/>
            <w:sz w:val="20"/>
            <w:szCs w:val="20"/>
          </w:rPr>
          <w:delText xml:space="preserve">. This allow </w:delText>
        </w:r>
      </w:del>
      <w:r w:rsidR="00641A5A">
        <w:rPr>
          <w:rFonts w:cs="DejaVu Sans"/>
          <w:sz w:val="20"/>
          <w:szCs w:val="20"/>
        </w:rPr>
        <w:t>to define regions of interests (</w:t>
      </w:r>
      <w:proofErr w:type="spellStart"/>
      <w:r w:rsidR="00641A5A">
        <w:rPr>
          <w:rFonts w:cs="DejaVu Sans"/>
          <w:sz w:val="20"/>
          <w:szCs w:val="20"/>
        </w:rPr>
        <w:t>ROIs</w:t>
      </w:r>
      <w:proofErr w:type="spellEnd"/>
      <w:r w:rsidR="00641A5A">
        <w:rPr>
          <w:rFonts w:cs="DejaVu Sans"/>
          <w:sz w:val="20"/>
          <w:szCs w:val="20"/>
        </w:rPr>
        <w:t xml:space="preserve">) </w:t>
      </w:r>
      <w:r w:rsidR="00250B60">
        <w:rPr>
          <w:rFonts w:cs="DejaVu Sans"/>
          <w:sz w:val="20"/>
          <w:szCs w:val="20"/>
        </w:rPr>
        <w:t xml:space="preserve">based on </w:t>
      </w:r>
      <w:r w:rsidR="00641A5A">
        <w:rPr>
          <w:rFonts w:cs="DejaVu Sans"/>
          <w:sz w:val="20"/>
          <w:szCs w:val="20"/>
        </w:rPr>
        <w:t>anatomical and</w:t>
      </w:r>
      <w:r w:rsidR="00250B60">
        <w:rPr>
          <w:rFonts w:cs="DejaVu Sans"/>
          <w:sz w:val="20"/>
          <w:szCs w:val="20"/>
        </w:rPr>
        <w:t xml:space="preserve">/or FC sites of interest while isolating the </w:t>
      </w:r>
      <w:r w:rsidR="00641A5A">
        <w:rPr>
          <w:rFonts w:cs="DejaVu Sans"/>
          <w:sz w:val="20"/>
          <w:szCs w:val="20"/>
        </w:rPr>
        <w:t>fiber</w:t>
      </w:r>
      <w:ins w:id="60" w:author="Maxime Descoteaux" w:date="2011-07-07T06:40:00Z">
        <w:r w:rsidR="001211A4">
          <w:rPr>
            <w:rFonts w:cs="DejaVu Sans"/>
            <w:sz w:val="20"/>
            <w:szCs w:val="20"/>
          </w:rPr>
          <w:t xml:space="preserve"> tract</w:t>
        </w:r>
      </w:ins>
      <w:r w:rsidR="00641A5A">
        <w:rPr>
          <w:rFonts w:cs="DejaVu Sans"/>
          <w:sz w:val="20"/>
          <w:szCs w:val="20"/>
        </w:rPr>
        <w:t>s</w:t>
      </w:r>
      <w:r w:rsidR="00250B60">
        <w:rPr>
          <w:rFonts w:cs="DejaVu Sans"/>
          <w:sz w:val="20"/>
          <w:szCs w:val="20"/>
        </w:rPr>
        <w:t xml:space="preserve"> passing through them</w:t>
      </w:r>
      <w:r w:rsidR="00641A5A">
        <w:rPr>
          <w:rFonts w:cs="DejaVu Sans"/>
          <w:sz w:val="20"/>
          <w:szCs w:val="20"/>
        </w:rPr>
        <w:t>.</w:t>
      </w:r>
    </w:p>
    <w:p w:rsidR="0001283B" w:rsidRDefault="00982392">
      <w:pPr>
        <w:jc w:val="both"/>
        <w:rPr>
          <w:ins w:id="61" w:author="Maxime Descoteaux" w:date="2011-07-07T06:24:00Z"/>
          <w:rFonts w:cs="DejaVu Sans"/>
          <w:b/>
          <w:bCs/>
          <w:sz w:val="20"/>
          <w:szCs w:val="20"/>
        </w:rPr>
      </w:pPr>
      <w:r>
        <w:rPr>
          <w:rFonts w:cs="DejaVu Sans"/>
          <w:b/>
          <w:bCs/>
          <w:sz w:val="20"/>
          <w:szCs w:val="20"/>
        </w:rPr>
        <w:t>Results</w:t>
      </w:r>
    </w:p>
    <w:tbl>
      <w:tblPr>
        <w:tblStyle w:val="TableGrid"/>
        <w:tblW w:w="0" w:type="auto"/>
        <w:tblLook w:val="00BF"/>
      </w:tblPr>
      <w:tblGrid>
        <w:gridCol w:w="2754"/>
        <w:gridCol w:w="2754"/>
        <w:gridCol w:w="2754"/>
        <w:gridCol w:w="2754"/>
      </w:tblGrid>
      <w:tr w:rsidR="004839B7">
        <w:trPr>
          <w:ins w:id="62" w:author="Maxime Descoteaux" w:date="2011-07-07T06:24:00Z"/>
        </w:trPr>
        <w:tc>
          <w:tcPr>
            <w:tcW w:w="2754" w:type="dxa"/>
          </w:tcPr>
          <w:p w:rsidR="00D15EC6" w:rsidRDefault="00226AA4" w:rsidP="00D15EC6">
            <w:pPr>
              <w:numPr>
                <w:ins w:id="63" w:author="Maxime Descoteaux" w:date="2011-07-07T06:24:00Z"/>
              </w:numPr>
              <w:jc w:val="center"/>
              <w:rPr>
                <w:ins w:id="64" w:author="Maxime Descoteaux" w:date="2011-07-07T06:28:00Z"/>
                <w:rFonts w:cs="DejaVu Sans"/>
                <w:b/>
                <w:bCs/>
                <w:sz w:val="20"/>
                <w:szCs w:val="20"/>
              </w:rPr>
              <w:pPrChange w:id="65" w:author="Maxime Descoteaux" w:date="2011-07-07T06:54:00Z">
                <w:pPr>
                  <w:jc w:val="both"/>
                </w:pPr>
              </w:pPrChange>
            </w:pPr>
            <w:bookmarkStart w:id="66" w:name="OLE_LINK1"/>
            <w:ins w:id="67" w:author="Maxime Descoteaux" w:date="2011-07-07T06:51:00Z">
              <w:r>
                <w:rPr>
                  <w:rFonts w:cs="DejaVu Sans"/>
                  <w:b/>
                  <w:bCs/>
                  <w:noProof/>
                  <w:sz w:val="20"/>
                  <w:szCs w:val="20"/>
                  <w:rPrChange w:id="68" w:author="Unknown">
                    <w:rPr>
                      <w:noProof/>
                    </w:rPr>
                  </w:rPrChange>
                </w:rPr>
                <w:drawing>
                  <wp:inline distT="0" distB="0" distL="0" distR="0">
                    <wp:extent cx="1060450" cy="1358900"/>
                    <wp:effectExtent l="25400" t="0" r="6350" b="0"/>
                    <wp:docPr id="10" name="O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00000" cy="1240729"/>
                              <a:chOff x="463353" y="4307354"/>
                              <a:chExt cx="900000" cy="1240729"/>
                            </a:xfrm>
                          </a:grpSpPr>
                          <a:grpSp>
                            <a:nvGrpSpPr>
                              <a:cNvPr id="7" name="Group 6"/>
                              <a:cNvGrpSpPr/>
                            </a:nvGrpSpPr>
                            <a:grpSpPr>
                              <a:xfrm>
                                <a:off x="463353" y="4307354"/>
                                <a:ext cx="900000" cy="1240729"/>
                                <a:chOff x="463353" y="4307354"/>
                                <a:chExt cx="900000" cy="1240729"/>
                              </a:xfrm>
                            </a:grpSpPr>
                            <a:pic>
                              <a:nvPicPr>
                                <a:cNvPr id="4" name="Picture 3" descr="D:\neurodebian_data\david_f\all\analysis\max1.gif"/>
                                <a:cNvPicPr/>
                              </a:nvPicPr>
                              <a:blipFill rotWithShape="1">
                                <a:blip r:embed="rId4">
                                  <a:extLst>
                                    <a:ext uri="{28A0092B-C50C-407E-A947-70E740481C1C}">
                                      <a14:useLocalDpi xmlns:mo="http://schemas.microsoft.com/office/mac/office/2008/main" xmlns:ve="http://schemas.openxmlformats.org/markup-compatibility/2006" xmlns:mv="urn:schemas-microsoft-com:mac:vml"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xmlns:lc="http://schemas.openxmlformats.org/drawingml/2006/lockedCanvas" val="0"/>
                                    </a:ext>
                                  </a:extLst>
                                </a:blip>
                                <a:srcRect l="49212" t="28050" r="809" b="20276"/>
                                <a:stretch/>
                              </a:blipFill>
                              <a:spPr bwMode="auto">
                                <a:xfrm>
                                  <a:off x="463353" y="4307354"/>
                                  <a:ext cx="900000" cy="1240729"/>
                                </a:xfrm>
                                <a:prstGeom prst="rect">
                                  <a:avLst/>
                                </a:prstGeom>
                                <a:noFill/>
                                <a:ln>
                                  <a:noFill/>
                                </a:ln>
                                <a:extLst>
                                  <a:ext uri="{53640926-AAD7-44D8-BBD7-CCE9431645EC}">
                                    <a14:shadowObscured xmlns:mo="http://schemas.microsoft.com/office/mac/office/2008/main" xmlns:ve="http://schemas.openxmlformats.org/markup-compatibility/2006" xmlns:mv="urn:schemas-microsoft-com:mac:vml"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xmlns:lc="http://schemas.openxmlformats.org/drawingml/2006/lockedCanvas"/>
                                  </a:ext>
                                </a:extLst>
                              </a:spPr>
                            </a:pic>
                            <a:cxnSp>
                              <a:nvCxnSpPr>
                                <a:cNvPr id="3074" name="Straight Arrow Connector 7"/>
                                <a:cNvCxnSpPr>
                                  <a:cxnSpLocks noChangeShapeType="1"/>
                                </a:cNvCxnSpPr>
                              </a:nvCxnSpPr>
                              <a:spPr bwMode="auto">
                                <a:xfrm>
                                  <a:off x="539750" y="5305425"/>
                                  <a:ext cx="228600" cy="0"/>
                                </a:xfrm>
                                <a:prstGeom prst="straightConnector1">
                                  <a:avLst/>
                                </a:prstGeom>
                                <a:noFill/>
                                <a:ln w="25400">
                                  <a:solidFill>
                                    <a:srgbClr val="FFFF00"/>
                                  </a:solidFill>
                                  <a:round/>
                                  <a:headEnd/>
                                  <a:tailEnd type="arrow" w="med" len="med"/>
                                </a:ln>
                                <a:effectLst>
                                  <a:outerShdw blurRad="63500" dist="20000" dir="5400000" rotWithShape="0">
                                    <a:srgbClr val="000000">
                                      <a:alpha val="37999"/>
                                    </a:srgbClr>
                                  </a:outerShdw>
                                </a:effectLst>
                              </a:spPr>
                            </a:cxnSp>
                            <a:cxnSp>
                              <a:nvCxnSpPr>
                                <a:cNvPr id="3075" name="Straight Arrow Connector 8"/>
                                <a:cNvCxnSpPr>
                                  <a:cxnSpLocks noChangeShapeType="1"/>
                                </a:cNvCxnSpPr>
                              </a:nvCxnSpPr>
                              <a:spPr bwMode="auto">
                                <a:xfrm flipH="1">
                                  <a:off x="1047750" y="4664075"/>
                                  <a:ext cx="133350" cy="203200"/>
                                </a:xfrm>
                                <a:prstGeom prst="straightConnector1">
                                  <a:avLst/>
                                </a:prstGeom>
                                <a:noFill/>
                                <a:ln w="25400">
                                  <a:solidFill>
                                    <a:srgbClr val="FF0000"/>
                                  </a:solidFill>
                                  <a:round/>
                                  <a:headEnd/>
                                  <a:tailEnd type="arrow" w="med" len="med"/>
                                </a:ln>
                                <a:effectLst>
                                  <a:outerShdw blurRad="63500" dist="20000" dir="5400000" rotWithShape="0">
                                    <a:srgbClr val="000000">
                                      <a:alpha val="37999"/>
                                    </a:srgbClr>
                                  </a:outerShdw>
                                </a:effectLst>
                              </a:spPr>
                            </a:cxnSp>
                          </a:grpSp>
                        </lc:lockedCanvas>
                      </a:graphicData>
                    </a:graphic>
                  </wp:inline>
                </w:drawing>
              </w:r>
            </w:ins>
          </w:p>
          <w:p w:rsidR="004839B7" w:rsidRDefault="004839B7">
            <w:pPr>
              <w:numPr>
                <w:ins w:id="69" w:author="Maxime Descoteaux" w:date="2011-07-07T06:28:00Z"/>
              </w:numPr>
              <w:jc w:val="both"/>
              <w:rPr>
                <w:ins w:id="70" w:author="Maxime Descoteaux" w:date="2011-07-07T06:24:00Z"/>
                <w:rFonts w:cs="DejaVu Sans"/>
                <w:b/>
                <w:bCs/>
                <w:sz w:val="20"/>
                <w:szCs w:val="20"/>
              </w:rPr>
            </w:pPr>
            <w:ins w:id="71" w:author="Maxime Descoteaux" w:date="2011-07-07T06:28:00Z">
              <w:r>
                <w:rPr>
                  <w:rFonts w:cs="DejaVu Sans"/>
                  <w:sz w:val="20"/>
                  <w:szCs w:val="20"/>
                </w:rPr>
                <w:t xml:space="preserve">a) </w:t>
              </w:r>
              <w:proofErr w:type="spellStart"/>
              <w:proofErr w:type="gramStart"/>
              <w:r>
                <w:rPr>
                  <w:rFonts w:cs="DejaVu Sans"/>
                  <w:sz w:val="20"/>
                  <w:szCs w:val="20"/>
                </w:rPr>
                <w:t>fMRI</w:t>
              </w:r>
              <w:proofErr w:type="spellEnd"/>
              <w:proofErr w:type="gramEnd"/>
              <w:r>
                <w:rPr>
                  <w:rFonts w:cs="DejaVu Sans"/>
                  <w:sz w:val="20"/>
                  <w:szCs w:val="20"/>
                </w:rPr>
                <w:t xml:space="preserve"> activation map revealed two significant (p&lt;0.01) activa</w:t>
              </w:r>
              <w:r w:rsidR="00AD52CF">
                <w:rPr>
                  <w:rFonts w:cs="DejaVu Sans"/>
                  <w:sz w:val="20"/>
                  <w:szCs w:val="20"/>
                </w:rPr>
                <w:t xml:space="preserve">tion clusters near the </w:t>
              </w:r>
              <w:proofErr w:type="spellStart"/>
              <w:r w:rsidR="00AD52CF">
                <w:rPr>
                  <w:rFonts w:cs="DejaVu Sans"/>
                  <w:sz w:val="20"/>
                  <w:szCs w:val="20"/>
                </w:rPr>
                <w:t>glioma</w:t>
              </w:r>
              <w:proofErr w:type="spellEnd"/>
              <w:r w:rsidR="00AD52CF">
                <w:rPr>
                  <w:rFonts w:cs="DejaVu Sans"/>
                  <w:sz w:val="20"/>
                  <w:szCs w:val="20"/>
                </w:rPr>
                <w:t xml:space="preserve">. </w:t>
              </w:r>
              <w:r>
                <w:rPr>
                  <w:rFonts w:cs="DejaVu Sans"/>
                  <w:sz w:val="20"/>
                  <w:szCs w:val="20"/>
                </w:rPr>
                <w:t xml:space="preserve">The first (yellow arrow) was near the </w:t>
              </w:r>
              <w:proofErr w:type="spellStart"/>
              <w:r>
                <w:rPr>
                  <w:rFonts w:cs="DejaVu Sans"/>
                  <w:sz w:val="20"/>
                  <w:szCs w:val="20"/>
                </w:rPr>
                <w:t>parahippocampal</w:t>
              </w:r>
              <w:proofErr w:type="spellEnd"/>
              <w:r>
                <w:rPr>
                  <w:rFonts w:cs="DejaVu Sans"/>
                  <w:sz w:val="20"/>
                  <w:szCs w:val="20"/>
                </w:rPr>
                <w:t xml:space="preserve"> </w:t>
              </w:r>
              <w:proofErr w:type="spellStart"/>
              <w:r>
                <w:rPr>
                  <w:rFonts w:cs="DejaVu Sans"/>
                  <w:sz w:val="20"/>
                  <w:szCs w:val="20"/>
                </w:rPr>
                <w:t>gyrus</w:t>
              </w:r>
              <w:proofErr w:type="spellEnd"/>
              <w:r>
                <w:rPr>
                  <w:rFonts w:cs="DejaVu Sans"/>
                  <w:sz w:val="20"/>
                  <w:szCs w:val="20"/>
                </w:rPr>
                <w:t xml:space="preserve"> (MNI coordinates: -42</w:t>
              </w:r>
              <w:proofErr w:type="gramStart"/>
              <w:r>
                <w:rPr>
                  <w:rFonts w:cs="DejaVu Sans"/>
                  <w:sz w:val="20"/>
                  <w:szCs w:val="20"/>
                </w:rPr>
                <w:t>,-</w:t>
              </w:r>
              <w:proofErr w:type="gramEnd"/>
              <w:r>
                <w:rPr>
                  <w:rFonts w:cs="DejaVu Sans"/>
                  <w:sz w:val="20"/>
                  <w:szCs w:val="20"/>
                </w:rPr>
                <w:t xml:space="preserve">44,-6) and the second (red arrow) was in middle temporal </w:t>
              </w:r>
              <w:proofErr w:type="spellStart"/>
              <w:r>
                <w:rPr>
                  <w:rFonts w:cs="DejaVu Sans"/>
                  <w:sz w:val="20"/>
                  <w:szCs w:val="20"/>
                </w:rPr>
                <w:t>gyrus</w:t>
              </w:r>
              <w:proofErr w:type="spellEnd"/>
              <w:r>
                <w:rPr>
                  <w:rFonts w:cs="DejaVu Sans"/>
                  <w:sz w:val="20"/>
                  <w:szCs w:val="20"/>
                </w:rPr>
                <w:t xml:space="preserve"> (-58, -24, -6).  </w:t>
              </w:r>
            </w:ins>
          </w:p>
        </w:tc>
        <w:tc>
          <w:tcPr>
            <w:tcW w:w="2754" w:type="dxa"/>
          </w:tcPr>
          <w:p w:rsidR="004839B7" w:rsidRDefault="00226AA4">
            <w:pPr>
              <w:numPr>
                <w:ins w:id="72" w:author="Maxime Descoteaux" w:date="2011-07-07T06:24:00Z"/>
              </w:numPr>
              <w:jc w:val="both"/>
              <w:rPr>
                <w:ins w:id="73" w:author="Maxime Descoteaux" w:date="2011-07-07T06:28:00Z"/>
                <w:rFonts w:cs="DejaVu Sans"/>
                <w:b/>
                <w:bCs/>
                <w:sz w:val="20"/>
                <w:szCs w:val="20"/>
              </w:rPr>
            </w:pPr>
            <w:ins w:id="74" w:author="Maxime Descoteaux" w:date="2011-07-07T06:25:00Z">
              <w:r>
                <w:rPr>
                  <w:rFonts w:cs="DejaVu Sans"/>
                  <w:noProof/>
                  <w:sz w:val="20"/>
                  <w:szCs w:val="20"/>
                  <w:rPrChange w:id="75" w:author="Unknown">
                    <w:rPr>
                      <w:noProof/>
                    </w:rPr>
                  </w:rPrChange>
                </w:rPr>
                <w:drawing>
                  <wp:inline distT="0" distB="0" distL="0" distR="0">
                    <wp:extent cx="1485900" cy="1485900"/>
                    <wp:effectExtent l="25400" t="0" r="0" b="0"/>
                    <wp:docPr id="1" name="Picture 5" descr="::::::Data:CRC:1.5T:Gosselin:Kevin:Images:ROI1_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a:CRC:1.5T:Gosselin:Kevin:Images:ROI1_am.png"/>
                            <pic:cNvPicPr>
                              <a:picLocks noChangeAspect="1" noChangeArrowheads="1"/>
                            </pic:cNvPicPr>
                          </pic:nvPicPr>
                          <pic:blipFill>
                            <a:blip r:embed="rId5"/>
                            <a:srcRect/>
                            <a:stretch>
                              <a:fillRect/>
                            </a:stretch>
                          </pic:blipFill>
                          <pic:spPr bwMode="auto">
                            <a:xfrm>
                              <a:off x="0" y="0"/>
                              <a:ext cx="1486136" cy="1486136"/>
                            </a:xfrm>
                            <a:prstGeom prst="rect">
                              <a:avLst/>
                            </a:prstGeom>
                            <a:noFill/>
                            <a:ln w="9525">
                              <a:noFill/>
                              <a:miter lim="800000"/>
                              <a:headEnd/>
                              <a:tailEnd/>
                            </a:ln>
                          </pic:spPr>
                        </pic:pic>
                      </a:graphicData>
                    </a:graphic>
                  </wp:inline>
                </w:drawing>
              </w:r>
            </w:ins>
          </w:p>
          <w:p w:rsidR="00D15EC6" w:rsidRDefault="00AD52CF">
            <w:pPr>
              <w:numPr>
                <w:ins w:id="76" w:author="Maxime Descoteaux" w:date="2011-07-07T06:28:00Z"/>
              </w:numPr>
              <w:jc w:val="both"/>
              <w:rPr>
                <w:ins w:id="77" w:author="Maxime Descoteaux" w:date="2011-07-07T06:24:00Z"/>
                <w:rFonts w:cs="DejaVu Sans"/>
                <w:b/>
                <w:bCs/>
                <w:sz w:val="20"/>
                <w:szCs w:val="20"/>
              </w:rPr>
              <w:pPrChange w:id="78" w:author="Maxime Descoteaux" w:date="2011-07-07T16:30:00Z">
                <w:pPr>
                  <w:jc w:val="both"/>
                </w:pPr>
              </w:pPrChange>
            </w:pPr>
            <w:ins w:id="79" w:author="Maxime Descoteaux" w:date="2011-07-07T06:28:00Z">
              <w:r>
                <w:rPr>
                  <w:rFonts w:cs="DejaVu Sans"/>
                  <w:sz w:val="20"/>
                  <w:szCs w:val="20"/>
                </w:rPr>
                <w:t>b) Fiber tracts</w:t>
              </w:r>
              <w:r w:rsidR="004839B7">
                <w:rPr>
                  <w:rFonts w:cs="DejaVu Sans"/>
                  <w:sz w:val="20"/>
                  <w:szCs w:val="20"/>
                </w:rPr>
                <w:t xml:space="preserve"> based on </w:t>
              </w:r>
              <w:proofErr w:type="spellStart"/>
              <w:r w:rsidR="004839B7">
                <w:rPr>
                  <w:rFonts w:cs="DejaVu Sans"/>
                  <w:sz w:val="20"/>
                  <w:szCs w:val="20"/>
                </w:rPr>
                <w:t>fMRI</w:t>
              </w:r>
              <w:proofErr w:type="spellEnd"/>
              <w:r w:rsidR="004839B7">
                <w:rPr>
                  <w:rFonts w:cs="DejaVu Sans"/>
                  <w:sz w:val="20"/>
                  <w:szCs w:val="20"/>
                </w:rPr>
                <w:t xml:space="preserve"> activation</w:t>
              </w:r>
              <w:r w:rsidR="008924E9">
                <w:rPr>
                  <w:rFonts w:cs="DejaVu Sans"/>
                  <w:sz w:val="20"/>
                  <w:szCs w:val="20"/>
                </w:rPr>
                <w:t xml:space="preserve"> cluster (red arrow in </w:t>
              </w:r>
              <w:r w:rsidR="004839B7">
                <w:rPr>
                  <w:rFonts w:cs="DejaVu Sans"/>
                  <w:sz w:val="20"/>
                  <w:szCs w:val="20"/>
                </w:rPr>
                <w:t xml:space="preserve">a)) within the </w:t>
              </w:r>
              <w:proofErr w:type="spellStart"/>
              <w:r w:rsidR="004839B7">
                <w:rPr>
                  <w:rFonts w:cs="DejaVu Sans"/>
                  <w:sz w:val="20"/>
                  <w:szCs w:val="20"/>
                </w:rPr>
                <w:t>glioma</w:t>
              </w:r>
              <w:proofErr w:type="spellEnd"/>
              <w:r w:rsidR="004839B7">
                <w:rPr>
                  <w:rFonts w:cs="DejaVu Sans"/>
                  <w:sz w:val="20"/>
                  <w:szCs w:val="20"/>
                </w:rPr>
                <w:t xml:space="preserve">. This is the most lateral activated area of the </w:t>
              </w:r>
              <w:proofErr w:type="spellStart"/>
              <w:r w:rsidR="004839B7">
                <w:rPr>
                  <w:rFonts w:cs="DejaVu Sans"/>
                  <w:sz w:val="20"/>
                  <w:szCs w:val="20"/>
                </w:rPr>
                <w:t>glioma</w:t>
              </w:r>
              <w:proofErr w:type="spellEnd"/>
              <w:r w:rsidR="004839B7">
                <w:rPr>
                  <w:rFonts w:cs="DejaVu Sans"/>
                  <w:sz w:val="20"/>
                  <w:szCs w:val="20"/>
                </w:rPr>
                <w:t xml:space="preserve">. All fiber tracts remain local inside the </w:t>
              </w:r>
              <w:proofErr w:type="spellStart"/>
              <w:r w:rsidR="004839B7">
                <w:rPr>
                  <w:rFonts w:cs="DejaVu Sans"/>
                  <w:sz w:val="20"/>
                  <w:szCs w:val="20"/>
                </w:rPr>
                <w:t>glioma</w:t>
              </w:r>
              <w:proofErr w:type="spellEnd"/>
              <w:r w:rsidR="004839B7">
                <w:rPr>
                  <w:rFonts w:cs="DejaVu Sans"/>
                  <w:sz w:val="20"/>
                  <w:szCs w:val="20"/>
                </w:rPr>
                <w:t xml:space="preserve"> and no fiber tracts cross </w:t>
              </w:r>
            </w:ins>
            <w:ins w:id="80" w:author="Maxime Descoteaux" w:date="2011-07-07T16:31:00Z">
              <w:r w:rsidR="00CD1A59">
                <w:rPr>
                  <w:rFonts w:cs="DejaVu Sans"/>
                  <w:sz w:val="20"/>
                  <w:szCs w:val="20"/>
                </w:rPr>
                <w:t xml:space="preserve">to the other </w:t>
              </w:r>
            </w:ins>
            <w:ins w:id="81" w:author="Maxime Descoteaux" w:date="2011-07-07T06:28:00Z">
              <w:r w:rsidR="004839B7">
                <w:rPr>
                  <w:rFonts w:cs="DejaVu Sans"/>
                  <w:sz w:val="20"/>
                  <w:szCs w:val="20"/>
                </w:rPr>
                <w:t>hemisphere.</w:t>
              </w:r>
            </w:ins>
          </w:p>
        </w:tc>
        <w:tc>
          <w:tcPr>
            <w:tcW w:w="2754" w:type="dxa"/>
          </w:tcPr>
          <w:p w:rsidR="004839B7" w:rsidRPr="004839B7" w:rsidRDefault="00226AA4" w:rsidP="004839B7">
            <w:pPr>
              <w:numPr>
                <w:ins w:id="82" w:author="Maxime Descoteaux" w:date="2011-07-07T06:29:00Z"/>
              </w:numPr>
              <w:jc w:val="both"/>
              <w:rPr>
                <w:ins w:id="83" w:author="Maxime Descoteaux" w:date="2011-07-07T06:29:00Z"/>
                <w:rFonts w:cs="DejaVu Sans"/>
                <w:b/>
                <w:bCs/>
                <w:sz w:val="20"/>
                <w:szCs w:val="20"/>
              </w:rPr>
            </w:pPr>
            <w:ins w:id="84" w:author="Maxime Descoteaux" w:date="2011-07-07T06:25:00Z">
              <w:r>
                <w:rPr>
                  <w:rFonts w:cs="DejaVu Sans"/>
                  <w:noProof/>
                  <w:sz w:val="20"/>
                  <w:szCs w:val="20"/>
                  <w:rPrChange w:id="85" w:author="Unknown">
                    <w:rPr>
                      <w:noProof/>
                    </w:rPr>
                  </w:rPrChange>
                </w:rPr>
                <w:drawing>
                  <wp:inline distT="0" distB="0" distL="0" distR="0">
                    <wp:extent cx="1481667" cy="1481667"/>
                    <wp:effectExtent l="25400" t="0" r="0" b="0"/>
                    <wp:docPr id="5" name="Picture 2" descr="::::::Data:CRC:1.5T:Gosselin:Kevin:Images:ROI_zone_activation_zone_functionn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a:CRC:1.5T:Gosselin:Kevin:Images:ROI_zone_activation_zone_functionnelle.png"/>
                            <pic:cNvPicPr>
                              <a:picLocks noChangeAspect="1" noChangeArrowheads="1"/>
                            </pic:cNvPicPr>
                          </pic:nvPicPr>
                          <pic:blipFill>
                            <a:blip r:embed="rId6"/>
                            <a:srcRect/>
                            <a:stretch>
                              <a:fillRect/>
                            </a:stretch>
                          </pic:blipFill>
                          <pic:spPr bwMode="auto">
                            <a:xfrm>
                              <a:off x="0" y="0"/>
                              <a:ext cx="1484244" cy="1484244"/>
                            </a:xfrm>
                            <a:prstGeom prst="rect">
                              <a:avLst/>
                            </a:prstGeom>
                            <a:noFill/>
                            <a:ln w="9525">
                              <a:noFill/>
                              <a:miter lim="800000"/>
                              <a:headEnd/>
                              <a:tailEnd/>
                            </a:ln>
                          </pic:spPr>
                        </pic:pic>
                      </a:graphicData>
                    </a:graphic>
                  </wp:inline>
                </w:drawing>
              </w:r>
            </w:ins>
          </w:p>
          <w:p w:rsidR="004839B7" w:rsidRDefault="004839B7" w:rsidP="004839B7">
            <w:pPr>
              <w:numPr>
                <w:ins w:id="86" w:author="Maxime Descoteaux" w:date="2011-07-07T06:29:00Z"/>
              </w:numPr>
              <w:jc w:val="both"/>
              <w:rPr>
                <w:ins w:id="87" w:author="Maxime Descoteaux" w:date="2011-07-07T06:24:00Z"/>
                <w:rFonts w:cs="DejaVu Sans"/>
                <w:b/>
                <w:bCs/>
                <w:sz w:val="20"/>
                <w:szCs w:val="20"/>
              </w:rPr>
            </w:pPr>
            <w:ins w:id="88" w:author="Maxime Descoteaux" w:date="2011-07-07T06:29:00Z">
              <w:r>
                <w:rPr>
                  <w:rFonts w:cs="DejaVu Sans"/>
                  <w:sz w:val="20"/>
                  <w:szCs w:val="20"/>
                </w:rPr>
                <w:t xml:space="preserve">c) FC based on posterior </w:t>
              </w:r>
              <w:proofErr w:type="spellStart"/>
              <w:r>
                <w:rPr>
                  <w:rFonts w:cs="DejaVu Sans"/>
                  <w:sz w:val="20"/>
                  <w:szCs w:val="20"/>
                </w:rPr>
                <w:t>fMRI</w:t>
              </w:r>
              <w:proofErr w:type="spellEnd"/>
              <w:r>
                <w:rPr>
                  <w:rFonts w:cs="DejaVu Sans"/>
                  <w:sz w:val="20"/>
                  <w:szCs w:val="20"/>
                </w:rPr>
                <w:t xml:space="preserve"> ac</w:t>
              </w:r>
              <w:r w:rsidR="00CD1A59">
                <w:rPr>
                  <w:rFonts w:cs="DejaVu Sans"/>
                  <w:sz w:val="20"/>
                  <w:szCs w:val="20"/>
                </w:rPr>
                <w:t>tiv</w:t>
              </w:r>
              <w:r w:rsidR="008924E9">
                <w:rPr>
                  <w:rFonts w:cs="DejaVu Sans"/>
                  <w:sz w:val="20"/>
                  <w:szCs w:val="20"/>
                </w:rPr>
                <w:t xml:space="preserve">ation site (yellow arrow in </w:t>
              </w:r>
              <w:r>
                <w:rPr>
                  <w:rFonts w:cs="DejaVu Sans"/>
                  <w:sz w:val="20"/>
                  <w:szCs w:val="20"/>
                </w:rPr>
                <w:t xml:space="preserve">a)) near </w:t>
              </w:r>
              <w:proofErr w:type="spellStart"/>
              <w:r>
                <w:rPr>
                  <w:rFonts w:cs="DejaVu Sans"/>
                  <w:sz w:val="20"/>
                  <w:szCs w:val="20"/>
                </w:rPr>
                <w:t>glioma</w:t>
              </w:r>
              <w:proofErr w:type="spellEnd"/>
              <w:r>
                <w:rPr>
                  <w:rFonts w:cs="DejaVu Sans"/>
                  <w:sz w:val="20"/>
                  <w:szCs w:val="20"/>
                </w:rPr>
                <w:t xml:space="preserve"> periphery.  Blue areas indicate significant FC (p&lt;0.01).  A selection box was put on each o</w:t>
              </w:r>
              <w:r w:rsidR="00AD52CF">
                <w:rPr>
                  <w:rFonts w:cs="DejaVu Sans"/>
                  <w:sz w:val="20"/>
                  <w:szCs w:val="20"/>
                </w:rPr>
                <w:t xml:space="preserve">f these 3 FC </w:t>
              </w:r>
              <w:proofErr w:type="spellStart"/>
              <w:r w:rsidR="00AD52CF">
                <w:rPr>
                  <w:rFonts w:cs="DejaVu Sans"/>
                  <w:sz w:val="20"/>
                  <w:szCs w:val="20"/>
                </w:rPr>
                <w:t>ROIs</w:t>
              </w:r>
              <w:proofErr w:type="spellEnd"/>
              <w:r w:rsidR="00AD52CF">
                <w:rPr>
                  <w:rFonts w:cs="DejaVu Sans"/>
                  <w:sz w:val="20"/>
                  <w:szCs w:val="20"/>
                </w:rPr>
                <w:t xml:space="preserve"> to see</w:t>
              </w:r>
              <w:r>
                <w:rPr>
                  <w:rFonts w:cs="DejaVu Sans"/>
                  <w:sz w:val="20"/>
                  <w:szCs w:val="20"/>
                </w:rPr>
                <w:t xml:space="preserve"> the connections between all 3 functionally connected regions.</w:t>
              </w:r>
            </w:ins>
          </w:p>
        </w:tc>
        <w:tc>
          <w:tcPr>
            <w:tcW w:w="2754" w:type="dxa"/>
          </w:tcPr>
          <w:p w:rsidR="004839B7" w:rsidRDefault="003920D3">
            <w:pPr>
              <w:numPr>
                <w:ins w:id="89" w:author="Maxime Descoteaux" w:date="2011-07-07T06:24:00Z"/>
              </w:numPr>
              <w:jc w:val="both"/>
              <w:rPr>
                <w:ins w:id="90" w:author="Maxime Descoteaux" w:date="2011-07-07T06:29:00Z"/>
                <w:rFonts w:cs="DejaVu Sans"/>
                <w:b/>
                <w:bCs/>
                <w:sz w:val="20"/>
                <w:szCs w:val="20"/>
              </w:rPr>
            </w:pPr>
            <w:ins w:id="91" w:author="Maxime Descoteaux" w:date="2011-08-30T07:04:00Z">
              <w:r>
                <w:rPr>
                  <w:rFonts w:cs="DejaVu Sans"/>
                  <w:noProof/>
                  <w:sz w:val="20"/>
                  <w:szCs w:val="20"/>
                  <w:vertAlign w:val="subscript"/>
                </w:rPr>
                <w:t>x</w:t>
              </w:r>
            </w:ins>
            <w:ins w:id="92" w:author="Maxime Descoteaux" w:date="2011-08-30T07:47:00Z">
              <w:r w:rsidR="00767480">
                <w:rPr>
                  <w:rFonts w:cs="DejaVu Sans"/>
                  <w:noProof/>
                  <w:sz w:val="20"/>
                  <w:szCs w:val="20"/>
                  <w:vertAlign w:val="subscript"/>
                </w:rPr>
                <w:t xml:space="preserve"> </w:t>
              </w:r>
            </w:ins>
            <w:ins w:id="93" w:author="Maxime Descoteaux" w:date="2011-07-07T06:25:00Z">
              <w:r w:rsidR="00226AA4" w:rsidRPr="00226AA4">
                <w:rPr>
                  <w:rFonts w:cs="DejaVu Sans"/>
                  <w:noProof/>
                  <w:sz w:val="20"/>
                  <w:szCs w:val="20"/>
                  <w:vertAlign w:val="subscript"/>
                  <w:rPrChange w:id="94" w:author="Maxime Descoteaux" w:date="2011-08-29T21:03:00Z">
                    <w:rPr>
                      <w:noProof/>
                    </w:rPr>
                  </w:rPrChange>
                </w:rPr>
                <w:drawing>
                  <wp:inline distT="0" distB="0" distL="0" distR="0">
                    <wp:extent cx="1456267" cy="1456267"/>
                    <wp:effectExtent l="25400" t="0" r="0" b="0"/>
                    <wp:docPr id="7" name="Picture 3" descr="::::::Data:CRC:1.5T:Gosselin:Kevin:Images:ROI_func_connectivity_le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CRC:1.5T:Gosselin:Kevin:Images:ROI_func_connectivity_left.png"/>
                            <pic:cNvPicPr>
                              <a:picLocks noChangeAspect="1" noChangeArrowheads="1"/>
                            </pic:cNvPicPr>
                          </pic:nvPicPr>
                          <pic:blipFill>
                            <a:blip r:embed="rId7"/>
                            <a:srcRect/>
                            <a:stretch>
                              <a:fillRect/>
                            </a:stretch>
                          </pic:blipFill>
                          <pic:spPr bwMode="auto">
                            <a:xfrm>
                              <a:off x="0" y="0"/>
                              <a:ext cx="1458800" cy="1458800"/>
                            </a:xfrm>
                            <a:prstGeom prst="rect">
                              <a:avLst/>
                            </a:prstGeom>
                            <a:noFill/>
                            <a:ln w="9525">
                              <a:noFill/>
                              <a:miter lim="800000"/>
                              <a:headEnd/>
                              <a:tailEnd/>
                            </a:ln>
                          </pic:spPr>
                        </pic:pic>
                      </a:graphicData>
                    </a:graphic>
                  </wp:inline>
                </w:drawing>
              </w:r>
            </w:ins>
          </w:p>
          <w:p w:rsidR="004839B7" w:rsidRDefault="004839B7">
            <w:pPr>
              <w:numPr>
                <w:ins w:id="95" w:author="Maxime Descoteaux" w:date="2011-07-07T06:29:00Z"/>
              </w:numPr>
              <w:jc w:val="both"/>
              <w:rPr>
                <w:ins w:id="96" w:author="Maxime Descoteaux" w:date="2011-07-07T06:24:00Z"/>
                <w:rFonts w:cs="DejaVu Sans"/>
                <w:b/>
                <w:bCs/>
                <w:sz w:val="20"/>
                <w:szCs w:val="20"/>
              </w:rPr>
            </w:pPr>
            <w:ins w:id="97" w:author="Maxime Descoteaux" w:date="2011-07-07T06:29:00Z">
              <w:r>
                <w:rPr>
                  <w:rFonts w:cs="DejaVu Sans"/>
                  <w:sz w:val="20"/>
                  <w:szCs w:val="20"/>
                </w:rPr>
                <w:t xml:space="preserve">d) Same Figure as in c) but from a </w:t>
              </w:r>
              <w:proofErr w:type="spellStart"/>
              <w:r>
                <w:rPr>
                  <w:rFonts w:cs="DejaVu Sans"/>
                  <w:sz w:val="20"/>
                  <w:szCs w:val="20"/>
                </w:rPr>
                <w:t>sagittal</w:t>
              </w:r>
              <w:proofErr w:type="spellEnd"/>
              <w:r>
                <w:rPr>
                  <w:rFonts w:cs="DejaVu Sans"/>
                  <w:sz w:val="20"/>
                  <w:szCs w:val="20"/>
                </w:rPr>
                <w:t xml:space="preserve"> view to appreciate the connections between all 3 functionally connected regions. The FC </w:t>
              </w:r>
              <w:proofErr w:type="spellStart"/>
              <w:r>
                <w:rPr>
                  <w:rFonts w:cs="DejaVu Sans"/>
                  <w:sz w:val="20"/>
                  <w:szCs w:val="20"/>
                </w:rPr>
                <w:t>ROIs</w:t>
              </w:r>
              <w:proofErr w:type="spellEnd"/>
              <w:r>
                <w:rPr>
                  <w:rFonts w:cs="DejaVu Sans"/>
                  <w:sz w:val="20"/>
                  <w:szCs w:val="20"/>
                </w:rPr>
                <w:t xml:space="preserve"> are connected by fibers passing through the corpus </w:t>
              </w:r>
              <w:proofErr w:type="spellStart"/>
              <w:r>
                <w:rPr>
                  <w:rFonts w:cs="DejaVu Sans"/>
                  <w:sz w:val="20"/>
                  <w:szCs w:val="20"/>
                </w:rPr>
                <w:t>callosum</w:t>
              </w:r>
              <w:proofErr w:type="spellEnd"/>
              <w:r>
                <w:rPr>
                  <w:rFonts w:cs="DejaVu Sans"/>
                  <w:sz w:val="20"/>
                  <w:szCs w:val="20"/>
                </w:rPr>
                <w:t xml:space="preserve"> and in the </w:t>
              </w:r>
              <w:proofErr w:type="spellStart"/>
              <w:r>
                <w:rPr>
                  <w:rFonts w:cs="DejaVu Sans"/>
                  <w:sz w:val="20"/>
                  <w:szCs w:val="20"/>
                </w:rPr>
                <w:t>fronto</w:t>
              </w:r>
              <w:proofErr w:type="spellEnd"/>
              <w:r>
                <w:rPr>
                  <w:rFonts w:cs="DejaVu Sans"/>
                  <w:sz w:val="20"/>
                  <w:szCs w:val="20"/>
                </w:rPr>
                <w:t>-occipital tract.</w:t>
              </w:r>
            </w:ins>
          </w:p>
        </w:tc>
      </w:tr>
    </w:tbl>
    <w:bookmarkEnd w:id="66"/>
    <w:p w:rsidR="00982392" w:rsidRPr="00206F71" w:rsidRDefault="00533838" w:rsidP="00C62F58">
      <w:pPr>
        <w:rPr>
          <w:rFonts w:cs="DejaVu Sans"/>
          <w:sz w:val="20"/>
          <w:szCs w:val="20"/>
        </w:rPr>
      </w:pPr>
      <w:r>
        <w:rPr>
          <w:rFonts w:cs="DejaVu Sans"/>
          <w:b/>
          <w:bCs/>
          <w:sz w:val="20"/>
          <w:szCs w:val="20"/>
        </w:rPr>
        <w:t xml:space="preserve">Discussion &amp; </w:t>
      </w:r>
      <w:r w:rsidR="00394E7D">
        <w:rPr>
          <w:rFonts w:cs="DejaVu Sans"/>
          <w:b/>
          <w:bCs/>
          <w:sz w:val="20"/>
          <w:szCs w:val="20"/>
        </w:rPr>
        <w:t>Conclusions</w:t>
      </w:r>
      <w:ins w:id="98" w:author="Maxime Descoteaux" w:date="2011-07-06T07:23:00Z">
        <w:r w:rsidR="00004EB1">
          <w:rPr>
            <w:rFonts w:cs="DejaVu Sans"/>
            <w:sz w:val="20"/>
            <w:szCs w:val="20"/>
            <w:lang w:val="en-CA"/>
          </w:rPr>
          <w:t xml:space="preserve"> </w:t>
        </w:r>
      </w:ins>
      <w:r w:rsidR="00394E7D">
        <w:rPr>
          <w:rFonts w:cs="DejaVu Sans"/>
          <w:sz w:val="20"/>
          <w:szCs w:val="20"/>
        </w:rPr>
        <w:t xml:space="preserve">                                                                       </w:t>
      </w:r>
    </w:p>
    <w:p w:rsidR="004839B7" w:rsidRDefault="00AD52CF">
      <w:pPr>
        <w:numPr>
          <w:ins w:id="99" w:author="Unknown"/>
        </w:numPr>
        <w:jc w:val="both"/>
        <w:rPr>
          <w:ins w:id="100" w:author="Maxime Descoteaux" w:date="2011-07-07T06:30:00Z"/>
          <w:rFonts w:cs="DejaVu Sans"/>
          <w:sz w:val="20"/>
          <w:szCs w:val="20"/>
        </w:rPr>
      </w:pPr>
      <w:ins w:id="101" w:author="Maxime Descoteaux" w:date="2011-07-07T06:19:00Z">
        <w:r>
          <w:rPr>
            <w:rFonts w:cs="DejaVu Sans"/>
            <w:sz w:val="20"/>
            <w:szCs w:val="20"/>
          </w:rPr>
          <w:t>Figure b</w:t>
        </w:r>
        <w:r w:rsidR="002910FB">
          <w:rPr>
            <w:rFonts w:cs="DejaVu Sans"/>
            <w:sz w:val="20"/>
            <w:szCs w:val="20"/>
          </w:rPr>
          <w:t>) shows that the activated region w</w:t>
        </w:r>
        <w:r>
          <w:rPr>
            <w:rFonts w:cs="DejaVu Sans"/>
            <w:sz w:val="20"/>
            <w:szCs w:val="20"/>
          </w:rPr>
          <w:t xml:space="preserve">ithin the </w:t>
        </w:r>
        <w:proofErr w:type="spellStart"/>
        <w:r>
          <w:rPr>
            <w:rFonts w:cs="DejaVu Sans"/>
            <w:sz w:val="20"/>
            <w:szCs w:val="20"/>
          </w:rPr>
          <w:t>glioma</w:t>
        </w:r>
        <w:proofErr w:type="spellEnd"/>
        <w:r>
          <w:rPr>
            <w:rFonts w:cs="DejaVu Sans"/>
            <w:sz w:val="20"/>
            <w:szCs w:val="20"/>
          </w:rPr>
          <w:t xml:space="preserve"> presents only </w:t>
        </w:r>
        <w:r w:rsidR="002910FB">
          <w:rPr>
            <w:rFonts w:cs="DejaVu Sans"/>
            <w:sz w:val="20"/>
            <w:szCs w:val="20"/>
          </w:rPr>
          <w:t xml:space="preserve">a local network of structural connections. </w:t>
        </w:r>
        <w:r w:rsidR="002910FB" w:rsidRPr="00AC229D">
          <w:rPr>
            <w:rFonts w:cs="DejaVu Sans"/>
            <w:sz w:val="20"/>
            <w:szCs w:val="20"/>
          </w:rPr>
          <w:t xml:space="preserve">Hence, </w:t>
        </w:r>
        <w:r w:rsidR="002910FB">
          <w:rPr>
            <w:rFonts w:cs="DejaVu Sans"/>
            <w:sz w:val="20"/>
            <w:szCs w:val="20"/>
          </w:rPr>
          <w:t>we feel that this might be an indication supporting the safety of resection</w:t>
        </w:r>
        <w:r w:rsidR="002910FB" w:rsidRPr="00AC229D">
          <w:rPr>
            <w:rFonts w:cs="DejaVu Sans"/>
            <w:sz w:val="20"/>
            <w:szCs w:val="20"/>
          </w:rPr>
          <w:t xml:space="preserve">. In fact, </w:t>
        </w:r>
        <w:r w:rsidR="002910FB">
          <w:rPr>
            <w:rFonts w:cs="DejaVu Sans"/>
            <w:sz w:val="20"/>
            <w:szCs w:val="20"/>
          </w:rPr>
          <w:t>most</w:t>
        </w:r>
        <w:r w:rsidR="002910FB" w:rsidRPr="00AC229D">
          <w:rPr>
            <w:rFonts w:cs="DejaVu Sans"/>
            <w:sz w:val="20"/>
            <w:szCs w:val="20"/>
          </w:rPr>
          <w:t xml:space="preserve"> of the </w:t>
        </w:r>
        <w:proofErr w:type="spellStart"/>
        <w:r w:rsidR="002910FB" w:rsidRPr="00AC229D">
          <w:rPr>
            <w:rFonts w:cs="DejaVu Sans"/>
            <w:sz w:val="20"/>
            <w:szCs w:val="20"/>
          </w:rPr>
          <w:t>glioma</w:t>
        </w:r>
        <w:proofErr w:type="spellEnd"/>
        <w:r w:rsidR="002910FB" w:rsidRPr="00AC229D">
          <w:rPr>
            <w:rFonts w:cs="DejaVu Sans"/>
            <w:sz w:val="20"/>
            <w:szCs w:val="20"/>
          </w:rPr>
          <w:t xml:space="preserve"> was removed</w:t>
        </w:r>
        <w:r w:rsidR="002910FB">
          <w:rPr>
            <w:rFonts w:cs="DejaVu Sans"/>
            <w:sz w:val="20"/>
            <w:szCs w:val="20"/>
          </w:rPr>
          <w:t xml:space="preserve"> without triggering any </w:t>
        </w:r>
        <w:proofErr w:type="spellStart"/>
        <w:r w:rsidR="002910FB">
          <w:rPr>
            <w:rFonts w:cs="DejaVu Sans"/>
            <w:sz w:val="20"/>
            <w:szCs w:val="20"/>
          </w:rPr>
          <w:t>neuro</w:t>
        </w:r>
      </w:ins>
      <w:proofErr w:type="spellEnd"/>
      <w:ins w:id="102" w:author="Maxime Descoteaux" w:date="2011-07-07T06:43:00Z">
        <w:r>
          <w:rPr>
            <w:rFonts w:cs="DejaVu Sans"/>
            <w:sz w:val="20"/>
            <w:szCs w:val="20"/>
          </w:rPr>
          <w:t>-</w:t>
        </w:r>
      </w:ins>
      <w:ins w:id="103" w:author="Maxime Descoteaux" w:date="2011-07-07T06:19:00Z">
        <w:r w:rsidR="002910FB">
          <w:rPr>
            <w:rFonts w:cs="DejaVu Sans"/>
            <w:sz w:val="20"/>
            <w:szCs w:val="20"/>
          </w:rPr>
          <w:t xml:space="preserve">cognitive decline after surgery. The </w:t>
        </w:r>
        <w:proofErr w:type="spellStart"/>
        <w:r w:rsidR="002910FB">
          <w:rPr>
            <w:rFonts w:cs="DejaVu Sans"/>
            <w:sz w:val="20"/>
            <w:szCs w:val="20"/>
          </w:rPr>
          <w:t>insula</w:t>
        </w:r>
        <w:proofErr w:type="spellEnd"/>
        <w:r w:rsidR="002910FB">
          <w:rPr>
            <w:rFonts w:cs="DejaVu Sans"/>
            <w:sz w:val="20"/>
            <w:szCs w:val="20"/>
          </w:rPr>
          <w:t xml:space="preserve"> was however left intact. Fibers can be appreciated in this area of the</w:t>
        </w:r>
        <w:r>
          <w:rPr>
            <w:rFonts w:cs="DejaVu Sans"/>
            <w:sz w:val="20"/>
            <w:szCs w:val="20"/>
          </w:rPr>
          <w:t xml:space="preserve"> tumor. In this study, figures c) and d</w:t>
        </w:r>
        <w:r w:rsidR="002910FB">
          <w:rPr>
            <w:rFonts w:cs="DejaVu Sans"/>
            <w:sz w:val="20"/>
            <w:szCs w:val="20"/>
          </w:rPr>
          <w:t xml:space="preserve">) show that FC and AC closely agreed. A pre-op detailed </w:t>
        </w:r>
        <w:proofErr w:type="spellStart"/>
        <w:r w:rsidR="002910FB">
          <w:rPr>
            <w:rFonts w:cs="DejaVu Sans"/>
            <w:sz w:val="20"/>
            <w:szCs w:val="20"/>
          </w:rPr>
          <w:t>neuro</w:t>
        </w:r>
        <w:proofErr w:type="spellEnd"/>
        <w:r w:rsidR="002910FB">
          <w:rPr>
            <w:rFonts w:cs="DejaVu Sans"/>
            <w:sz w:val="20"/>
            <w:szCs w:val="20"/>
          </w:rPr>
          <w:t xml:space="preserve">-cognitive assessment did not show any deficits in this patient. </w:t>
        </w:r>
      </w:ins>
      <w:ins w:id="104" w:author="Maxime Descoteaux" w:date="2011-07-07T06:46:00Z">
        <w:r w:rsidR="00C15B3F">
          <w:rPr>
            <w:rFonts w:cs="DejaVu Sans"/>
            <w:sz w:val="20"/>
            <w:szCs w:val="20"/>
          </w:rPr>
          <w:t>To</w:t>
        </w:r>
      </w:ins>
      <w:ins w:id="105" w:author="Maxime Descoteaux" w:date="2011-07-07T06:19:00Z">
        <w:r w:rsidR="002910FB">
          <w:rPr>
            <w:rFonts w:cs="DejaVu Sans"/>
            <w:sz w:val="20"/>
            <w:szCs w:val="20"/>
          </w:rPr>
          <w:t xml:space="preserve"> complement </w:t>
        </w:r>
      </w:ins>
      <w:ins w:id="106" w:author="Maxime Descoteaux" w:date="2011-07-07T06:47:00Z">
        <w:r w:rsidR="00C15B3F">
          <w:rPr>
            <w:rFonts w:cs="DejaVu Sans"/>
            <w:sz w:val="20"/>
            <w:szCs w:val="20"/>
          </w:rPr>
          <w:t>this</w:t>
        </w:r>
      </w:ins>
      <w:ins w:id="107" w:author="Maxime Descoteaux" w:date="2011-07-07T06:19:00Z">
        <w:r w:rsidR="00C15B3F">
          <w:rPr>
            <w:rFonts w:cs="DejaVu Sans"/>
            <w:sz w:val="20"/>
            <w:szCs w:val="20"/>
          </w:rPr>
          <w:t xml:space="preserve"> data, </w:t>
        </w:r>
        <w:r w:rsidR="002910FB">
          <w:rPr>
            <w:rFonts w:cs="DejaVu Sans"/>
            <w:sz w:val="20"/>
            <w:szCs w:val="20"/>
          </w:rPr>
          <w:t>FC was performed using a visu</w:t>
        </w:r>
        <w:r w:rsidR="00834654">
          <w:rPr>
            <w:rFonts w:cs="DejaVu Sans"/>
            <w:sz w:val="20"/>
            <w:szCs w:val="20"/>
          </w:rPr>
          <w:t xml:space="preserve">al memory orientation subtask. </w:t>
        </w:r>
        <w:r w:rsidR="002910FB">
          <w:rPr>
            <w:rFonts w:cs="DejaVu Sans"/>
            <w:sz w:val="20"/>
            <w:szCs w:val="20"/>
          </w:rPr>
          <w:t xml:space="preserve">Interestingly, the 3 most activated regions were also highly connected structurally. As one of these activated areas borders the posterior aspect of the infiltrated tumor, </w:t>
        </w:r>
        <w:r w:rsidR="002910FB" w:rsidRPr="00AC229D">
          <w:rPr>
            <w:rFonts w:cs="DejaVu Sans"/>
            <w:sz w:val="20"/>
            <w:szCs w:val="20"/>
          </w:rPr>
          <w:t xml:space="preserve">this suggests that a resection of </w:t>
        </w:r>
        <w:r w:rsidR="002910FB">
          <w:rPr>
            <w:rFonts w:cs="DejaVu Sans"/>
            <w:sz w:val="20"/>
            <w:szCs w:val="20"/>
          </w:rPr>
          <w:t>this area</w:t>
        </w:r>
        <w:r w:rsidR="002910FB" w:rsidRPr="00AC229D">
          <w:rPr>
            <w:rFonts w:cs="DejaVu Sans"/>
            <w:sz w:val="20"/>
            <w:szCs w:val="20"/>
          </w:rPr>
          <w:t xml:space="preserve"> could have </w:t>
        </w:r>
        <w:r w:rsidR="002910FB">
          <w:rPr>
            <w:rFonts w:cs="DejaVu Sans"/>
            <w:sz w:val="20"/>
            <w:szCs w:val="20"/>
          </w:rPr>
          <w:t xml:space="preserve">translated into a significant deficit for this </w:t>
        </w:r>
        <w:r w:rsidR="002910FB" w:rsidRPr="00AC229D">
          <w:rPr>
            <w:rFonts w:cs="DejaVu Sans"/>
            <w:sz w:val="20"/>
            <w:szCs w:val="20"/>
          </w:rPr>
          <w:t>patient.</w:t>
        </w:r>
        <w:r w:rsidR="002910FB">
          <w:rPr>
            <w:rFonts w:cs="DejaVu Sans"/>
            <w:sz w:val="20"/>
            <w:szCs w:val="20"/>
          </w:rPr>
          <w:t xml:space="preserve"> We feel that this interesting case illustrates the plasticity of the CNS and the active remodeling in function and connectivity triggered by a </w:t>
        </w:r>
        <w:proofErr w:type="spellStart"/>
        <w:r w:rsidR="002910FB">
          <w:rPr>
            <w:rFonts w:cs="DejaVu Sans"/>
            <w:sz w:val="20"/>
            <w:szCs w:val="20"/>
          </w:rPr>
          <w:t>glial</w:t>
        </w:r>
        <w:proofErr w:type="spellEnd"/>
        <w:r w:rsidR="002910FB">
          <w:rPr>
            <w:rFonts w:cs="DejaVu Sans"/>
            <w:sz w:val="20"/>
            <w:szCs w:val="20"/>
          </w:rPr>
          <w:t xml:space="preserve"> tumor. This work also emphasize the fact that each and every patient bearing a </w:t>
        </w:r>
        <w:proofErr w:type="spellStart"/>
        <w:r w:rsidR="002910FB">
          <w:rPr>
            <w:rFonts w:cs="DejaVu Sans"/>
            <w:sz w:val="20"/>
            <w:szCs w:val="20"/>
          </w:rPr>
          <w:t>glioma</w:t>
        </w:r>
        <w:proofErr w:type="spellEnd"/>
        <w:r w:rsidR="002910FB">
          <w:rPr>
            <w:rFonts w:cs="DejaVu Sans"/>
            <w:sz w:val="20"/>
            <w:szCs w:val="20"/>
          </w:rPr>
          <w:t xml:space="preserve"> should be considered unique in that the </w:t>
        </w:r>
        <w:proofErr w:type="spellStart"/>
        <w:r w:rsidR="002910FB">
          <w:rPr>
            <w:rFonts w:cs="DejaVu Sans"/>
            <w:sz w:val="20"/>
            <w:szCs w:val="20"/>
          </w:rPr>
          <w:t>relocalization</w:t>
        </w:r>
        <w:proofErr w:type="spellEnd"/>
        <w:r w:rsidR="002910FB">
          <w:rPr>
            <w:rFonts w:cs="DejaVu Sans"/>
            <w:sz w:val="20"/>
            <w:szCs w:val="20"/>
          </w:rPr>
          <w:t xml:space="preserve"> of function produced by a tumor probably </w:t>
        </w:r>
      </w:ins>
      <w:ins w:id="108" w:author="Maxime Descoteaux" w:date="2011-07-07T06:44:00Z">
        <w:r w:rsidR="00BD2E43">
          <w:rPr>
            <w:rFonts w:cs="DejaVu Sans"/>
            <w:sz w:val="20"/>
            <w:szCs w:val="20"/>
          </w:rPr>
          <w:t xml:space="preserve">has </w:t>
        </w:r>
      </w:ins>
      <w:ins w:id="109" w:author="Maxime Descoteaux" w:date="2011-07-07T06:19:00Z">
        <w:r w:rsidR="002910FB">
          <w:rPr>
            <w:rFonts w:cs="DejaVu Sans"/>
            <w:sz w:val="20"/>
            <w:szCs w:val="20"/>
          </w:rPr>
          <w:t>parallel reconnection patterns that can hardly be predicted other than by detail</w:t>
        </w:r>
      </w:ins>
      <w:ins w:id="110" w:author="Maxime Descoteaux" w:date="2011-07-07T06:44:00Z">
        <w:r w:rsidR="00BD2E43">
          <w:rPr>
            <w:rFonts w:cs="DejaVu Sans"/>
            <w:sz w:val="20"/>
            <w:szCs w:val="20"/>
          </w:rPr>
          <w:t>ed</w:t>
        </w:r>
      </w:ins>
      <w:ins w:id="111" w:author="Maxime Descoteaux" w:date="2011-07-07T06:19:00Z">
        <w:r w:rsidR="002910FB">
          <w:rPr>
            <w:rFonts w:cs="DejaVu Sans"/>
            <w:sz w:val="20"/>
            <w:szCs w:val="20"/>
          </w:rPr>
          <w:t xml:space="preserve"> </w:t>
        </w:r>
      </w:ins>
      <w:ins w:id="112" w:author="Maxime Descoteaux" w:date="2011-07-07T06:44:00Z">
        <w:r w:rsidR="00BD2E43">
          <w:rPr>
            <w:rFonts w:cs="DejaVu Sans"/>
            <w:sz w:val="20"/>
            <w:szCs w:val="20"/>
          </w:rPr>
          <w:t>DTI/</w:t>
        </w:r>
        <w:proofErr w:type="spellStart"/>
        <w:r w:rsidR="00BD2E43">
          <w:rPr>
            <w:rFonts w:cs="DejaVu Sans"/>
            <w:sz w:val="20"/>
            <w:szCs w:val="20"/>
          </w:rPr>
          <w:t>fMRI</w:t>
        </w:r>
        <w:proofErr w:type="spellEnd"/>
        <w:r w:rsidR="00BD2E43">
          <w:rPr>
            <w:rFonts w:cs="DejaVu Sans"/>
            <w:sz w:val="20"/>
            <w:szCs w:val="20"/>
          </w:rPr>
          <w:t xml:space="preserve"> analyses</w:t>
        </w:r>
      </w:ins>
      <w:ins w:id="113" w:author="Maxime Descoteaux" w:date="2011-07-07T06:19:00Z">
        <w:r w:rsidR="002910FB">
          <w:rPr>
            <w:rFonts w:cs="DejaVu Sans"/>
            <w:sz w:val="20"/>
            <w:szCs w:val="20"/>
          </w:rPr>
          <w:t xml:space="preserve">. Consequently, we propose that </w:t>
        </w:r>
        <w:r w:rsidR="00FD38A9">
          <w:rPr>
            <w:rFonts w:cs="DejaVu Sans"/>
            <w:sz w:val="20"/>
            <w:szCs w:val="20"/>
          </w:rPr>
          <w:t>AC/</w:t>
        </w:r>
        <w:r w:rsidR="002910FB">
          <w:rPr>
            <w:rFonts w:cs="DejaVu Sans"/>
            <w:sz w:val="20"/>
            <w:szCs w:val="20"/>
          </w:rPr>
          <w:t xml:space="preserve">FC </w:t>
        </w:r>
      </w:ins>
      <w:ins w:id="114" w:author="Maxime Descoteaux" w:date="2011-07-07T06:45:00Z">
        <w:r w:rsidR="00FD38A9">
          <w:rPr>
            <w:rFonts w:cs="DejaVu Sans"/>
            <w:sz w:val="20"/>
            <w:szCs w:val="20"/>
          </w:rPr>
          <w:t xml:space="preserve">study </w:t>
        </w:r>
      </w:ins>
      <w:ins w:id="115" w:author="Maxime Descoteaux" w:date="2011-07-07T06:19:00Z">
        <w:r w:rsidR="002910FB">
          <w:rPr>
            <w:rFonts w:cs="DejaVu Sans"/>
            <w:sz w:val="20"/>
            <w:szCs w:val="20"/>
          </w:rPr>
          <w:t>as a complement to standard anatomic</w:t>
        </w:r>
      </w:ins>
      <w:ins w:id="116" w:author="Maxime Descoteaux" w:date="2011-07-07T06:45:00Z">
        <w:r w:rsidR="00FD38A9">
          <w:rPr>
            <w:rFonts w:cs="DejaVu Sans"/>
            <w:sz w:val="20"/>
            <w:szCs w:val="20"/>
          </w:rPr>
          <w:t>al</w:t>
        </w:r>
      </w:ins>
      <w:ins w:id="117" w:author="Maxime Descoteaux" w:date="2011-07-07T06:19:00Z">
        <w:r w:rsidR="002910FB">
          <w:rPr>
            <w:rFonts w:cs="DejaVu Sans"/>
            <w:sz w:val="20"/>
            <w:szCs w:val="20"/>
          </w:rPr>
          <w:t xml:space="preserve"> MRI will allow to maximize surgical resection while minimizing deficits, thus improving the safety of surgery and ultimately, im</w:t>
        </w:r>
      </w:ins>
      <w:ins w:id="118" w:author="Maxime Descoteaux" w:date="2011-07-07T16:30:00Z">
        <w:r w:rsidR="00151ED1">
          <w:rPr>
            <w:rFonts w:cs="DejaVu Sans"/>
            <w:sz w:val="20"/>
            <w:szCs w:val="20"/>
          </w:rPr>
          <w:t>provin</w:t>
        </w:r>
      </w:ins>
      <w:ins w:id="119" w:author="Maxime Descoteaux" w:date="2011-07-07T06:19:00Z">
        <w:r w:rsidR="002910FB">
          <w:rPr>
            <w:rFonts w:cs="DejaVu Sans"/>
            <w:sz w:val="20"/>
            <w:szCs w:val="20"/>
          </w:rPr>
          <w:t xml:space="preserve">g the quality of life of these patients. </w:t>
        </w:r>
      </w:ins>
    </w:p>
    <w:p w:rsidR="00982392" w:rsidRPr="004839B7" w:rsidRDefault="005615F4">
      <w:pPr>
        <w:numPr>
          <w:ins w:id="120" w:author="Maxime Descoteaux" w:date="2011-07-07T06:30:00Z"/>
        </w:numPr>
        <w:jc w:val="both"/>
        <w:rPr>
          <w:rFonts w:cs="DejaVu Sans"/>
          <w:sz w:val="20"/>
          <w:szCs w:val="20"/>
        </w:rPr>
      </w:pPr>
      <w:r w:rsidRPr="005615F4">
        <w:rPr>
          <w:rFonts w:cs="DejaVu Sans"/>
          <w:b/>
          <w:sz w:val="20"/>
          <w:szCs w:val="20"/>
        </w:rPr>
        <w:t>References</w:t>
      </w:r>
    </w:p>
    <w:p w:rsidR="00A475D8" w:rsidRPr="00A475D8" w:rsidRDefault="00EA469A">
      <w:pPr>
        <w:jc w:val="both"/>
        <w:rPr>
          <w:rFonts w:cs="DejaVu Sans"/>
          <w:sz w:val="16"/>
          <w:szCs w:val="16"/>
        </w:rPr>
      </w:pPr>
      <w:ins w:id="121" w:author="Maxime Descoteaux" w:date="2011-07-06T07:15:00Z">
        <w:r>
          <w:rPr>
            <w:rFonts w:cs="DejaVu Sans"/>
            <w:sz w:val="16"/>
            <w:szCs w:val="16"/>
          </w:rPr>
          <w:t>[</w:t>
        </w:r>
      </w:ins>
      <w:ins w:id="122" w:author="Maxime Descoteaux" w:date="2011-07-06T07:16:00Z">
        <w:r>
          <w:rPr>
            <w:rFonts w:cs="DejaVu Sans"/>
            <w:sz w:val="16"/>
            <w:szCs w:val="16"/>
          </w:rPr>
          <w:t>1</w:t>
        </w:r>
      </w:ins>
      <w:ins w:id="123" w:author="Maxime Descoteaux" w:date="2011-07-06T07:15:00Z">
        <w:r>
          <w:rPr>
            <w:rFonts w:cs="DejaVu Sans"/>
            <w:sz w:val="16"/>
            <w:szCs w:val="16"/>
          </w:rPr>
          <w:t>] Koch et al., MR</w:t>
        </w:r>
        <w:r w:rsidR="00F46CD5">
          <w:rPr>
            <w:rFonts w:cs="DejaVu Sans"/>
            <w:sz w:val="16"/>
            <w:szCs w:val="16"/>
          </w:rPr>
          <w:t xml:space="preserve">M 2002. [2] Honey et al., </w:t>
        </w:r>
      </w:ins>
      <w:ins w:id="124" w:author="Maxime Descoteaux" w:date="2011-07-06T07:19:00Z">
        <w:r w:rsidR="00D722C9">
          <w:rPr>
            <w:rFonts w:cs="DejaVu Sans"/>
            <w:sz w:val="16"/>
            <w:szCs w:val="16"/>
          </w:rPr>
          <w:t xml:space="preserve">PNAS </w:t>
        </w:r>
      </w:ins>
      <w:ins w:id="125" w:author="Maxime Descoteaux" w:date="2011-07-06T07:15:00Z">
        <w:r w:rsidR="00F46CD5">
          <w:rPr>
            <w:rFonts w:cs="DejaVu Sans"/>
            <w:sz w:val="16"/>
            <w:szCs w:val="16"/>
          </w:rPr>
          <w:t xml:space="preserve">2009. </w:t>
        </w:r>
      </w:ins>
      <w:ins w:id="126" w:author="Maxime Descoteaux" w:date="2011-07-06T07:18:00Z">
        <w:r w:rsidR="00D722C9" w:rsidRPr="00D722C9">
          <w:rPr>
            <w:rFonts w:cs="DejaVu Sans"/>
            <w:sz w:val="16"/>
            <w:szCs w:val="16"/>
          </w:rPr>
          <w:t xml:space="preserve">[3] </w:t>
        </w:r>
        <w:proofErr w:type="spellStart"/>
        <w:r w:rsidR="00D722C9" w:rsidRPr="00D722C9">
          <w:rPr>
            <w:rFonts w:cs="DejaVu Sans"/>
            <w:sz w:val="16"/>
            <w:szCs w:val="20"/>
          </w:rPr>
          <w:t>Nimsky</w:t>
        </w:r>
        <w:proofErr w:type="spellEnd"/>
        <w:r w:rsidR="00D722C9" w:rsidRPr="00D722C9">
          <w:rPr>
            <w:rFonts w:cs="DejaVu Sans"/>
            <w:sz w:val="16"/>
            <w:szCs w:val="20"/>
          </w:rPr>
          <w:t xml:space="preserve"> et al., Neurosurgery 2007.</w:t>
        </w:r>
        <w:r w:rsidR="00D722C9">
          <w:rPr>
            <w:rFonts w:cs="DejaVu Sans"/>
            <w:sz w:val="16"/>
            <w:szCs w:val="16"/>
          </w:rPr>
          <w:t xml:space="preserve"> </w:t>
        </w:r>
      </w:ins>
      <w:r w:rsidR="00646649">
        <w:rPr>
          <w:rFonts w:cs="DejaVu Sans"/>
          <w:sz w:val="16"/>
          <w:szCs w:val="16"/>
        </w:rPr>
        <w:t>[</w:t>
      </w:r>
      <w:ins w:id="127" w:author="Maxime Descoteaux" w:date="2011-07-06T07:20:00Z">
        <w:r w:rsidR="00D95A8D">
          <w:rPr>
            <w:rFonts w:cs="DejaVu Sans"/>
            <w:sz w:val="16"/>
            <w:szCs w:val="16"/>
          </w:rPr>
          <w:t>4</w:t>
        </w:r>
      </w:ins>
      <w:r w:rsidR="00646649">
        <w:rPr>
          <w:rFonts w:cs="DejaVu Sans"/>
          <w:sz w:val="16"/>
          <w:szCs w:val="16"/>
        </w:rPr>
        <w:t>] Behrens, Joha</w:t>
      </w:r>
      <w:ins w:id="128" w:author="Maxime Descoteaux" w:date="2011-07-06T07:06:00Z">
        <w:r w:rsidR="001A4D21">
          <w:rPr>
            <w:rFonts w:cs="DejaVu Sans"/>
            <w:sz w:val="16"/>
            <w:szCs w:val="16"/>
          </w:rPr>
          <w:t>n</w:t>
        </w:r>
      </w:ins>
      <w:r w:rsidR="00646649">
        <w:rPr>
          <w:rFonts w:cs="DejaVu Sans"/>
          <w:sz w:val="16"/>
          <w:szCs w:val="16"/>
        </w:rPr>
        <w:t xml:space="preserve">sen-berg </w:t>
      </w:r>
      <w:ins w:id="129" w:author="Maxime Descoteaux" w:date="2011-07-06T07:06:00Z">
        <w:r w:rsidR="001A4D21">
          <w:rPr>
            <w:rFonts w:cs="DejaVu Sans"/>
            <w:sz w:val="16"/>
            <w:szCs w:val="16"/>
          </w:rPr>
          <w:t>2009</w:t>
        </w:r>
      </w:ins>
      <w:r w:rsidR="00646649">
        <w:rPr>
          <w:rFonts w:cs="DejaVu Sans"/>
          <w:sz w:val="16"/>
          <w:szCs w:val="16"/>
        </w:rPr>
        <w:t xml:space="preserve">. </w:t>
      </w:r>
      <w:ins w:id="130" w:author="Maxime Descoteaux" w:date="2011-07-06T07:20:00Z">
        <w:r w:rsidR="00D95A8D">
          <w:rPr>
            <w:rFonts w:cs="DejaVu Sans"/>
            <w:sz w:val="16"/>
            <w:szCs w:val="16"/>
          </w:rPr>
          <w:t xml:space="preserve">[5] </w:t>
        </w:r>
        <w:proofErr w:type="gramStart"/>
        <w:r w:rsidR="00D95A8D">
          <w:rPr>
            <w:rFonts w:cs="DejaVu Sans"/>
            <w:sz w:val="16"/>
            <w:szCs w:val="16"/>
          </w:rPr>
          <w:t>FSL :</w:t>
        </w:r>
        <w:proofErr w:type="gramEnd"/>
        <w:r w:rsidR="00D95A8D">
          <w:rPr>
            <w:rFonts w:cs="DejaVu Sans"/>
            <w:sz w:val="16"/>
            <w:szCs w:val="16"/>
          </w:rPr>
          <w:t xml:space="preserve"> </w:t>
        </w:r>
        <w:r w:rsidR="00D95A8D" w:rsidRPr="00D95A8D">
          <w:rPr>
            <w:rFonts w:cs="DejaVu Sans"/>
            <w:sz w:val="16"/>
            <w:szCs w:val="16"/>
          </w:rPr>
          <w:t>http://www.fmrib.ox.ac.uk/fsl/fdt/index.html</w:t>
        </w:r>
      </w:ins>
      <w:r w:rsidR="00B5300B" w:rsidRPr="0024736E">
        <w:rPr>
          <w:rFonts w:cs="DejaVu Sans"/>
          <w:sz w:val="16"/>
          <w:szCs w:val="16"/>
          <w:lang w:val="fr-CA"/>
        </w:rPr>
        <w:t>.</w:t>
      </w:r>
      <w:ins w:id="131" w:author="Maxime Descoteaux" w:date="2011-07-06T07:21:00Z">
        <w:r w:rsidR="00D95A8D">
          <w:rPr>
            <w:rFonts w:cs="DejaVu Sans"/>
            <w:sz w:val="16"/>
            <w:szCs w:val="16"/>
            <w:lang w:val="fr-CA"/>
          </w:rPr>
          <w:t xml:space="preserve"> </w:t>
        </w:r>
      </w:ins>
      <w:r w:rsidR="00996A94" w:rsidRPr="0024736E">
        <w:rPr>
          <w:rFonts w:cs="DejaVu Sans"/>
          <w:sz w:val="16"/>
          <w:szCs w:val="16"/>
          <w:lang w:val="fr-CA"/>
        </w:rPr>
        <w:t>[</w:t>
      </w:r>
      <w:ins w:id="132" w:author="Maxime Descoteaux" w:date="2011-07-06T07:21:00Z">
        <w:r w:rsidR="00D85E2A">
          <w:rPr>
            <w:rFonts w:cs="DejaVu Sans"/>
            <w:sz w:val="16"/>
            <w:szCs w:val="16"/>
            <w:lang w:val="fr-CA"/>
          </w:rPr>
          <w:t>6</w:t>
        </w:r>
      </w:ins>
      <w:r w:rsidR="00982392" w:rsidRPr="0024736E">
        <w:rPr>
          <w:rFonts w:cs="DejaVu Sans"/>
          <w:sz w:val="16"/>
          <w:szCs w:val="16"/>
          <w:lang w:val="fr-CA"/>
        </w:rPr>
        <w:t>]</w:t>
      </w:r>
      <w:ins w:id="133" w:author="Maxime Descoteaux" w:date="2011-07-06T07:21:00Z">
        <w:r w:rsidR="00D85E2A">
          <w:rPr>
            <w:rFonts w:cs="DejaVu Sans"/>
            <w:sz w:val="16"/>
            <w:szCs w:val="16"/>
            <w:lang w:val="fr-CA"/>
          </w:rPr>
          <w:t xml:space="preserve"> </w:t>
        </w:r>
      </w:ins>
      <w:proofErr w:type="spellStart"/>
      <w:r w:rsidR="00996A94" w:rsidRPr="0024736E">
        <w:rPr>
          <w:rFonts w:cs="DejaVu Sans"/>
          <w:sz w:val="16"/>
          <w:szCs w:val="16"/>
          <w:lang w:val="fr-CA"/>
        </w:rPr>
        <w:t>Descoteaux</w:t>
      </w:r>
      <w:proofErr w:type="spellEnd"/>
      <w:r w:rsidR="00996A94" w:rsidRPr="0024736E">
        <w:rPr>
          <w:rFonts w:cs="DejaVu Sans"/>
          <w:sz w:val="16"/>
          <w:szCs w:val="16"/>
          <w:lang w:val="fr-CA"/>
        </w:rPr>
        <w:t xml:space="preserve"> et al MICCAI 2008. [</w:t>
      </w:r>
      <w:ins w:id="134" w:author="Maxime Descoteaux" w:date="2011-07-06T07:21:00Z">
        <w:r w:rsidR="00D85E2A">
          <w:rPr>
            <w:rFonts w:cs="DejaVu Sans"/>
            <w:sz w:val="16"/>
            <w:szCs w:val="16"/>
            <w:lang w:val="fr-CA"/>
          </w:rPr>
          <w:t>7</w:t>
        </w:r>
      </w:ins>
      <w:r w:rsidR="00996A94" w:rsidRPr="0024736E">
        <w:rPr>
          <w:rFonts w:cs="DejaVu Sans"/>
          <w:sz w:val="16"/>
          <w:szCs w:val="16"/>
          <w:lang w:val="fr-CA"/>
        </w:rPr>
        <w:t xml:space="preserve">] </w:t>
      </w:r>
      <w:proofErr w:type="spellStart"/>
      <w:r w:rsidR="00996A94" w:rsidRPr="0024736E">
        <w:rPr>
          <w:rFonts w:cs="DejaVu Sans"/>
          <w:sz w:val="16"/>
          <w:szCs w:val="16"/>
          <w:lang w:val="fr-CA"/>
        </w:rPr>
        <w:t>Lazar</w:t>
      </w:r>
      <w:proofErr w:type="spellEnd"/>
      <w:r w:rsidR="00996A94" w:rsidRPr="0024736E">
        <w:rPr>
          <w:rFonts w:cs="DejaVu Sans"/>
          <w:sz w:val="16"/>
          <w:szCs w:val="16"/>
          <w:lang w:val="fr-CA"/>
        </w:rPr>
        <w:t xml:space="preserve"> et </w:t>
      </w:r>
      <w:proofErr w:type="gramStart"/>
      <w:r w:rsidR="00996A94" w:rsidRPr="0024736E">
        <w:rPr>
          <w:rFonts w:cs="DejaVu Sans"/>
          <w:sz w:val="16"/>
          <w:szCs w:val="16"/>
          <w:lang w:val="fr-CA"/>
        </w:rPr>
        <w:t>al</w:t>
      </w:r>
      <w:ins w:id="135" w:author="Maxime Descoteaux" w:date="2011-07-06T07:07:00Z">
        <w:r w:rsidR="00BE522F">
          <w:rPr>
            <w:rFonts w:cs="DejaVu Sans"/>
            <w:sz w:val="16"/>
            <w:szCs w:val="16"/>
            <w:lang w:val="fr-CA"/>
          </w:rPr>
          <w:t>.,</w:t>
        </w:r>
        <w:proofErr w:type="gramEnd"/>
        <w:r w:rsidR="00BE522F">
          <w:rPr>
            <w:rFonts w:cs="DejaVu Sans"/>
            <w:sz w:val="16"/>
            <w:szCs w:val="16"/>
            <w:lang w:val="fr-CA"/>
          </w:rPr>
          <w:t xml:space="preserve"> HBM 2003</w:t>
        </w:r>
      </w:ins>
      <w:r w:rsidR="00996A94" w:rsidRPr="0024736E">
        <w:rPr>
          <w:rFonts w:cs="DejaVu Sans"/>
          <w:sz w:val="16"/>
          <w:szCs w:val="16"/>
          <w:lang w:val="fr-CA"/>
        </w:rPr>
        <w:t>. [</w:t>
      </w:r>
      <w:ins w:id="136" w:author="Maxime Descoteaux" w:date="2011-07-06T07:21:00Z">
        <w:r w:rsidR="00D85E2A">
          <w:rPr>
            <w:rFonts w:cs="DejaVu Sans"/>
            <w:sz w:val="16"/>
            <w:szCs w:val="16"/>
            <w:lang w:val="fr-CA"/>
          </w:rPr>
          <w:t>8</w:t>
        </w:r>
      </w:ins>
      <w:r w:rsidR="00996A94" w:rsidRPr="0024736E">
        <w:rPr>
          <w:rFonts w:cs="DejaVu Sans"/>
          <w:sz w:val="16"/>
          <w:szCs w:val="16"/>
          <w:lang w:val="fr-CA"/>
        </w:rPr>
        <w:t xml:space="preserve">] </w:t>
      </w:r>
      <w:proofErr w:type="spellStart"/>
      <w:ins w:id="137" w:author="Maxime Descoteaux" w:date="2011-07-06T07:07:00Z">
        <w:r w:rsidR="00BE522F">
          <w:rPr>
            <w:rFonts w:cs="DejaVu Sans"/>
            <w:sz w:val="16"/>
            <w:szCs w:val="16"/>
            <w:lang w:val="fr-CA"/>
          </w:rPr>
          <w:t>Med</w:t>
        </w:r>
      </w:ins>
      <w:r w:rsidR="00996A94" w:rsidRPr="0024736E">
        <w:rPr>
          <w:rFonts w:cs="DejaVu Sans"/>
          <w:sz w:val="16"/>
          <w:szCs w:val="16"/>
          <w:lang w:val="fr-CA"/>
        </w:rPr>
        <w:t>INRIA</w:t>
      </w:r>
      <w:proofErr w:type="spellEnd"/>
      <w:ins w:id="138" w:author="Maxime Descoteaux" w:date="2011-07-06T07:08:00Z">
        <w:r w:rsidR="00BE522F">
          <w:rPr>
            <w:rFonts w:cs="DejaVu Sans"/>
            <w:sz w:val="16"/>
            <w:szCs w:val="16"/>
            <w:lang w:val="fr-CA"/>
          </w:rPr>
          <w:t> </w:t>
        </w:r>
      </w:ins>
      <w:ins w:id="139" w:author="Maxime Descoteaux" w:date="2011-07-06T07:07:00Z">
        <w:r w:rsidR="00BE522F">
          <w:rPr>
            <w:rFonts w:cs="DejaVu Sans"/>
            <w:sz w:val="16"/>
            <w:szCs w:val="16"/>
            <w:lang w:val="fr-CA"/>
          </w:rPr>
          <w:t>:</w:t>
        </w:r>
      </w:ins>
      <w:ins w:id="140" w:author="Maxime Descoteaux" w:date="2011-07-06T07:08:00Z">
        <w:r w:rsidR="00BE522F">
          <w:rPr>
            <w:rFonts w:cs="DejaVu Sans"/>
            <w:sz w:val="16"/>
            <w:szCs w:val="16"/>
            <w:lang w:val="fr-CA"/>
          </w:rPr>
          <w:t xml:space="preserve"> </w:t>
        </w:r>
        <w:r w:rsidR="00BE522F" w:rsidRPr="00BE522F">
          <w:rPr>
            <w:rFonts w:cs="DejaVu Sans"/>
            <w:sz w:val="16"/>
            <w:szCs w:val="16"/>
            <w:lang w:val="fr-CA"/>
          </w:rPr>
          <w:t>http://www-sop.inria.fr/asclepios/software/MedINRIA/</w:t>
        </w:r>
      </w:ins>
      <w:r w:rsidR="00996A94" w:rsidRPr="0024736E">
        <w:rPr>
          <w:rFonts w:cs="DejaVu Sans"/>
          <w:sz w:val="16"/>
          <w:szCs w:val="16"/>
          <w:lang w:val="fr-CA"/>
        </w:rPr>
        <w:t xml:space="preserve"> </w:t>
      </w:r>
      <w:r w:rsidR="00996A94">
        <w:rPr>
          <w:rFonts w:cs="DejaVu Sans"/>
          <w:sz w:val="16"/>
          <w:szCs w:val="16"/>
        </w:rPr>
        <w:t>[</w:t>
      </w:r>
      <w:ins w:id="141" w:author="Maxime Descoteaux" w:date="2011-07-06T07:22:00Z">
        <w:r w:rsidR="00C07F87">
          <w:rPr>
            <w:rFonts w:cs="DejaVu Sans"/>
            <w:sz w:val="16"/>
            <w:szCs w:val="16"/>
          </w:rPr>
          <w:t>9</w:t>
        </w:r>
      </w:ins>
      <w:r w:rsidR="00996A94">
        <w:rPr>
          <w:rFonts w:cs="DejaVu Sans"/>
          <w:sz w:val="16"/>
          <w:szCs w:val="16"/>
        </w:rPr>
        <w:t>]</w:t>
      </w:r>
      <w:r w:rsidR="00641A5A">
        <w:rPr>
          <w:rFonts w:cs="DejaVu Sans"/>
          <w:sz w:val="16"/>
          <w:szCs w:val="16"/>
        </w:rPr>
        <w:t xml:space="preserve"> </w:t>
      </w:r>
      <w:proofErr w:type="spellStart"/>
      <w:ins w:id="142" w:author="Maxime Descoteaux" w:date="2011-07-06T07:08:00Z">
        <w:r w:rsidR="00BE522F">
          <w:rPr>
            <w:rFonts w:cs="DejaVu Sans"/>
            <w:sz w:val="16"/>
            <w:szCs w:val="16"/>
          </w:rPr>
          <w:t>FiberNavigator</w:t>
        </w:r>
        <w:proofErr w:type="spellEnd"/>
        <w:r w:rsidR="00BE522F">
          <w:rPr>
            <w:rFonts w:cs="DejaVu Sans"/>
            <w:sz w:val="16"/>
            <w:szCs w:val="16"/>
          </w:rPr>
          <w:t xml:space="preserve">: </w:t>
        </w:r>
        <w:r w:rsidR="00D15EC6">
          <w:rPr>
            <w:rFonts w:cs="DejaVu Sans"/>
            <w:sz w:val="16"/>
            <w:szCs w:val="16"/>
          </w:rPr>
          <w:fldChar w:fldCharType="begin"/>
        </w:r>
        <w:r w:rsidR="00BE522F">
          <w:rPr>
            <w:rFonts w:cs="DejaVu Sans"/>
            <w:sz w:val="16"/>
            <w:szCs w:val="16"/>
          </w:rPr>
          <w:instrText xml:space="preserve"> HYPERLINK "</w:instrText>
        </w:r>
        <w:r w:rsidR="00BE522F" w:rsidRPr="00BE522F">
          <w:rPr>
            <w:rFonts w:cs="DejaVu Sans"/>
            <w:sz w:val="16"/>
            <w:szCs w:val="16"/>
          </w:rPr>
          <w:instrText>http://code.google.com/p/fibernavigator/</w:instrText>
        </w:r>
        <w:r w:rsidR="00BE522F">
          <w:rPr>
            <w:rFonts w:cs="DejaVu Sans"/>
            <w:sz w:val="16"/>
            <w:szCs w:val="16"/>
          </w:rPr>
          <w:instrText xml:space="preserve">" </w:instrText>
        </w:r>
        <w:r w:rsidR="00D15EC6">
          <w:rPr>
            <w:rFonts w:cs="DejaVu Sans"/>
            <w:sz w:val="16"/>
            <w:szCs w:val="16"/>
          </w:rPr>
          <w:fldChar w:fldCharType="separate"/>
        </w:r>
        <w:r w:rsidR="00BE522F" w:rsidRPr="001A55BD">
          <w:rPr>
            <w:rStyle w:val="Hyperlink"/>
            <w:rFonts w:cs="DejaVu Sans"/>
            <w:sz w:val="16"/>
            <w:szCs w:val="16"/>
          </w:rPr>
          <w:t>http://code.google.com/p/fibernavigator/</w:t>
        </w:r>
        <w:r w:rsidR="00D15EC6">
          <w:rPr>
            <w:rFonts w:cs="DejaVu Sans"/>
            <w:sz w:val="16"/>
            <w:szCs w:val="16"/>
          </w:rPr>
          <w:fldChar w:fldCharType="end"/>
        </w:r>
        <w:r w:rsidR="00BE522F">
          <w:rPr>
            <w:rFonts w:cs="DejaVu Sans"/>
            <w:sz w:val="16"/>
            <w:szCs w:val="16"/>
          </w:rPr>
          <w:t xml:space="preserve"> </w:t>
        </w:r>
      </w:ins>
      <w:r w:rsidR="00641A5A">
        <w:rPr>
          <w:rFonts w:cs="DejaVu Sans"/>
          <w:sz w:val="16"/>
          <w:szCs w:val="16"/>
        </w:rPr>
        <w:t>[</w:t>
      </w:r>
      <w:ins w:id="143" w:author="Maxime Descoteaux" w:date="2011-07-06T07:22:00Z">
        <w:r w:rsidR="00C07F87">
          <w:rPr>
            <w:rFonts w:cs="DejaVu Sans"/>
            <w:sz w:val="16"/>
            <w:szCs w:val="16"/>
          </w:rPr>
          <w:t>10</w:t>
        </w:r>
      </w:ins>
      <w:r w:rsidR="00641A5A">
        <w:rPr>
          <w:rFonts w:cs="DejaVu Sans"/>
          <w:sz w:val="16"/>
          <w:szCs w:val="16"/>
        </w:rPr>
        <w:t>]</w:t>
      </w:r>
      <w:ins w:id="144" w:author="Maxime Descoteaux" w:date="2011-07-06T07:08:00Z">
        <w:r w:rsidR="001E7DA9">
          <w:rPr>
            <w:rFonts w:cs="DejaVu Sans"/>
            <w:sz w:val="16"/>
            <w:szCs w:val="16"/>
          </w:rPr>
          <w:t xml:space="preserve"> </w:t>
        </w:r>
      </w:ins>
      <w:proofErr w:type="spellStart"/>
      <w:r w:rsidR="00641A5A">
        <w:rPr>
          <w:rFonts w:cs="DejaVu Sans"/>
          <w:sz w:val="16"/>
          <w:szCs w:val="16"/>
        </w:rPr>
        <w:t>Vaillancourt</w:t>
      </w:r>
      <w:proofErr w:type="spellEnd"/>
      <w:r w:rsidR="00641A5A">
        <w:rPr>
          <w:rFonts w:cs="DejaVu Sans"/>
          <w:sz w:val="16"/>
          <w:szCs w:val="16"/>
        </w:rPr>
        <w:t xml:space="preserve"> </w:t>
      </w:r>
      <w:ins w:id="145" w:author="Maxime Descoteaux" w:date="2011-07-06T07:05:00Z">
        <w:r w:rsidR="005A7B83">
          <w:rPr>
            <w:rFonts w:cs="DejaVu Sans"/>
            <w:sz w:val="16"/>
            <w:szCs w:val="16"/>
          </w:rPr>
          <w:t xml:space="preserve">et </w:t>
        </w:r>
        <w:proofErr w:type="gramStart"/>
        <w:r w:rsidR="005A7B83">
          <w:rPr>
            <w:rFonts w:cs="DejaVu Sans"/>
            <w:sz w:val="16"/>
            <w:szCs w:val="16"/>
          </w:rPr>
          <w:t>al.,</w:t>
        </w:r>
        <w:proofErr w:type="gramEnd"/>
        <w:r w:rsidR="005A7B83">
          <w:rPr>
            <w:rFonts w:cs="DejaVu Sans"/>
            <w:sz w:val="16"/>
            <w:szCs w:val="16"/>
          </w:rPr>
          <w:t xml:space="preserve"> </w:t>
        </w:r>
      </w:ins>
      <w:r w:rsidR="00641A5A">
        <w:rPr>
          <w:rFonts w:cs="DejaVu Sans"/>
          <w:sz w:val="16"/>
          <w:szCs w:val="16"/>
        </w:rPr>
        <w:t xml:space="preserve">IEEE </w:t>
      </w:r>
      <w:ins w:id="146" w:author="Maxime Descoteaux" w:date="2011-07-06T07:05:00Z">
        <w:r w:rsidR="005A7B83">
          <w:rPr>
            <w:rFonts w:cs="DejaVu Sans"/>
            <w:sz w:val="16"/>
            <w:szCs w:val="16"/>
          </w:rPr>
          <w:t>V</w:t>
        </w:r>
      </w:ins>
      <w:del w:id="147" w:author="Maxime Descoteaux" w:date="2011-08-29T10:24:00Z">
        <w:r w:rsidR="00641A5A" w:rsidDel="00CB25D5">
          <w:rPr>
            <w:rFonts w:cs="DejaVu Sans"/>
            <w:sz w:val="16"/>
            <w:szCs w:val="16"/>
          </w:rPr>
          <w:delText>v</w:delText>
        </w:r>
      </w:del>
      <w:r w:rsidR="00641A5A">
        <w:rPr>
          <w:rFonts w:cs="DejaVu Sans"/>
          <w:sz w:val="16"/>
          <w:szCs w:val="16"/>
        </w:rPr>
        <w:t>is</w:t>
      </w:r>
      <w:ins w:id="148" w:author="Maxime Descoteaux" w:date="2011-07-06T07:05:00Z">
        <w:r w:rsidR="005A7B83">
          <w:rPr>
            <w:rFonts w:cs="DejaVu Sans"/>
            <w:sz w:val="16"/>
            <w:szCs w:val="16"/>
          </w:rPr>
          <w:t>ualization 2010</w:t>
        </w:r>
      </w:ins>
      <w:r w:rsidR="00641A5A">
        <w:rPr>
          <w:rFonts w:cs="DejaVu Sans"/>
          <w:sz w:val="16"/>
          <w:szCs w:val="16"/>
        </w:rPr>
        <w:t xml:space="preserve">. </w:t>
      </w:r>
    </w:p>
    <w:sectPr w:rsidR="00A475D8" w:rsidRPr="00A475D8" w:rsidSect="0013201F">
      <w:footnotePr>
        <w:pos w:val="beneathText"/>
      </w:footnotePr>
      <w:pgSz w:w="12240" w:h="15840"/>
      <w:pgMar w:top="720" w:right="720" w:bottom="720" w:left="720" w:gutter="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Liberation Serif">
    <w:altName w:val="Times New Roman"/>
    <w:charset w:val="00"/>
    <w:family w:val="roman"/>
    <w:pitch w:val="variable"/>
    <w:sig w:usb0="00000000" w:usb1="00000000" w:usb2="00000000" w:usb3="00000000" w:csb0="00000000" w:csb1="00000000"/>
  </w:font>
  <w:font w:name="DejaVu Sans">
    <w:altName w:val="Times New Roman"/>
    <w:charset w:val="00"/>
    <w:family w:val="auto"/>
    <w:pitch w:val="variable"/>
    <w:sig w:usb0="00000000" w:usb1="00000000" w:usb2="00000000" w:usb3="00000000" w:csb0="00000000" w:csb1="00000000"/>
  </w:font>
  <w:font w:name="Liberation Sans">
    <w:altName w:val="Arial"/>
    <w:charset w:val="00"/>
    <w:family w:val="swiss"/>
    <w:pitch w:val="variable"/>
    <w:sig w:usb0="00000000" w:usb1="00000000" w:usb2="00000000" w:usb3="00000000" w:csb0="00000000"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00"/>
  <w:displayBackgroundShape/>
  <w:proofState w:spelling="clean" w:grammar="clean"/>
  <w:revisionView w:markup="0"/>
  <w:trackRevisions/>
  <w:doNotTrackMoves/>
  <w:defaultTabStop w:val="709"/>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pos w:val="beneathText"/>
  </w:footnotePr>
  <w:compat>
    <w:spaceForUL/>
    <w:balanceSingleByteDoubleByteWidth/>
    <w:doNotLeaveBackslashAlone/>
    <w:ulTrailSpace/>
    <w:doNotExpandShiftReturn/>
    <w:adjustLineHeightInTable/>
  </w:compat>
  <w:rsids>
    <w:rsidRoot w:val="00272770"/>
    <w:rsid w:val="00004EB1"/>
    <w:rsid w:val="0001283B"/>
    <w:rsid w:val="00074BDB"/>
    <w:rsid w:val="000B5459"/>
    <w:rsid w:val="001066FB"/>
    <w:rsid w:val="001211A4"/>
    <w:rsid w:val="00131153"/>
    <w:rsid w:val="0013201F"/>
    <w:rsid w:val="00144198"/>
    <w:rsid w:val="00147FCB"/>
    <w:rsid w:val="00151ED1"/>
    <w:rsid w:val="00177248"/>
    <w:rsid w:val="00194014"/>
    <w:rsid w:val="001A3228"/>
    <w:rsid w:val="001A4D21"/>
    <w:rsid w:val="001E7DA9"/>
    <w:rsid w:val="00206F71"/>
    <w:rsid w:val="002173D0"/>
    <w:rsid w:val="00226AA4"/>
    <w:rsid w:val="00231BD2"/>
    <w:rsid w:val="0024441B"/>
    <w:rsid w:val="0024736E"/>
    <w:rsid w:val="00250B60"/>
    <w:rsid w:val="00272770"/>
    <w:rsid w:val="002910FB"/>
    <w:rsid w:val="00311DAC"/>
    <w:rsid w:val="003430B7"/>
    <w:rsid w:val="00390FCF"/>
    <w:rsid w:val="003920D3"/>
    <w:rsid w:val="00394E7D"/>
    <w:rsid w:val="003B6684"/>
    <w:rsid w:val="00443CD7"/>
    <w:rsid w:val="004542A5"/>
    <w:rsid w:val="004839B7"/>
    <w:rsid w:val="004C4AB4"/>
    <w:rsid w:val="0050612E"/>
    <w:rsid w:val="00533838"/>
    <w:rsid w:val="005461B2"/>
    <w:rsid w:val="00556FF8"/>
    <w:rsid w:val="005615F4"/>
    <w:rsid w:val="005A32EA"/>
    <w:rsid w:val="005A7B83"/>
    <w:rsid w:val="00636B00"/>
    <w:rsid w:val="00641A5A"/>
    <w:rsid w:val="00646649"/>
    <w:rsid w:val="006E53FD"/>
    <w:rsid w:val="007204AC"/>
    <w:rsid w:val="00746CCA"/>
    <w:rsid w:val="00767480"/>
    <w:rsid w:val="00776E56"/>
    <w:rsid w:val="00787724"/>
    <w:rsid w:val="007E6660"/>
    <w:rsid w:val="007F1C6D"/>
    <w:rsid w:val="00834654"/>
    <w:rsid w:val="00881424"/>
    <w:rsid w:val="008924E9"/>
    <w:rsid w:val="008A3C6E"/>
    <w:rsid w:val="00911360"/>
    <w:rsid w:val="0091382C"/>
    <w:rsid w:val="0095664D"/>
    <w:rsid w:val="00962473"/>
    <w:rsid w:val="00977AEE"/>
    <w:rsid w:val="00982392"/>
    <w:rsid w:val="00996A94"/>
    <w:rsid w:val="009C2463"/>
    <w:rsid w:val="009F067B"/>
    <w:rsid w:val="009F4685"/>
    <w:rsid w:val="00A44190"/>
    <w:rsid w:val="00A475D8"/>
    <w:rsid w:val="00A61264"/>
    <w:rsid w:val="00A7355F"/>
    <w:rsid w:val="00AA36EA"/>
    <w:rsid w:val="00AC229D"/>
    <w:rsid w:val="00AD52CF"/>
    <w:rsid w:val="00AF0F94"/>
    <w:rsid w:val="00B42ED3"/>
    <w:rsid w:val="00B4410F"/>
    <w:rsid w:val="00B5300B"/>
    <w:rsid w:val="00BD2E43"/>
    <w:rsid w:val="00BE522F"/>
    <w:rsid w:val="00C07F87"/>
    <w:rsid w:val="00C15B3F"/>
    <w:rsid w:val="00C2278F"/>
    <w:rsid w:val="00C52F2C"/>
    <w:rsid w:val="00C62F58"/>
    <w:rsid w:val="00C858B2"/>
    <w:rsid w:val="00CA287E"/>
    <w:rsid w:val="00CB25D5"/>
    <w:rsid w:val="00CD1A59"/>
    <w:rsid w:val="00CE5CF4"/>
    <w:rsid w:val="00D15EC6"/>
    <w:rsid w:val="00D16502"/>
    <w:rsid w:val="00D41306"/>
    <w:rsid w:val="00D45820"/>
    <w:rsid w:val="00D722C9"/>
    <w:rsid w:val="00D85E2A"/>
    <w:rsid w:val="00D87C29"/>
    <w:rsid w:val="00D95A8D"/>
    <w:rsid w:val="00E9793B"/>
    <w:rsid w:val="00EA2C1F"/>
    <w:rsid w:val="00EA469A"/>
    <w:rsid w:val="00ED2D43"/>
    <w:rsid w:val="00EF517D"/>
    <w:rsid w:val="00F24FEA"/>
    <w:rsid w:val="00F270E0"/>
    <w:rsid w:val="00F46CD5"/>
    <w:rsid w:val="00F7697A"/>
    <w:rsid w:val="00F77B8E"/>
    <w:rsid w:val="00FA3E3D"/>
    <w:rsid w:val="00FB0432"/>
    <w:rsid w:val="00FD38A9"/>
    <w:rsid w:val="00FD7DAA"/>
  </w:rsids>
  <m:mathPr>
    <m:mathFont m:val="Liberation Serif"/>
    <m:brkBin m:val="before"/>
    <m:brkBinSub m:val="--"/>
    <m:smallFrac/>
    <m:dispDef/>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276"/>
  <w:style w:type="paragraph" w:default="1" w:styleId="Normal">
    <w:name w:val="Normal"/>
    <w:qFormat/>
    <w:rsid w:val="0013201F"/>
    <w:pPr>
      <w:widowControl w:val="0"/>
      <w:suppressAutoHyphens/>
    </w:pPr>
    <w:rPr>
      <w:rFonts w:ascii="Liberation Serif" w:eastAsia="DejaVu Sans" w:hAnsi="Liberation Serif"/>
      <w:kern w:val="1"/>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Absatz-Standardschriftart">
    <w:name w:val="Absatz-Standardschriftart"/>
    <w:rsid w:val="0013201F"/>
  </w:style>
  <w:style w:type="paragraph" w:customStyle="1" w:styleId="Heading">
    <w:name w:val="Heading"/>
    <w:basedOn w:val="Normal"/>
    <w:next w:val="BodyText"/>
    <w:rsid w:val="0013201F"/>
    <w:pPr>
      <w:keepNext/>
      <w:spacing w:before="240" w:after="120"/>
    </w:pPr>
    <w:rPr>
      <w:rFonts w:ascii="Liberation Sans" w:hAnsi="Liberation Sans" w:cs="DejaVu Sans"/>
      <w:sz w:val="28"/>
      <w:szCs w:val="28"/>
    </w:rPr>
  </w:style>
  <w:style w:type="paragraph" w:styleId="BodyText">
    <w:name w:val="Body Text"/>
    <w:basedOn w:val="Normal"/>
    <w:rsid w:val="0013201F"/>
    <w:pPr>
      <w:spacing w:after="120"/>
    </w:pPr>
  </w:style>
  <w:style w:type="paragraph" w:styleId="List">
    <w:name w:val="List"/>
    <w:basedOn w:val="BodyText"/>
    <w:rsid w:val="0013201F"/>
  </w:style>
  <w:style w:type="paragraph" w:styleId="Caption">
    <w:name w:val="caption"/>
    <w:basedOn w:val="Normal"/>
    <w:qFormat/>
    <w:rsid w:val="0013201F"/>
    <w:pPr>
      <w:suppressLineNumbers/>
      <w:spacing w:before="120" w:after="120"/>
    </w:pPr>
    <w:rPr>
      <w:i/>
      <w:iCs/>
    </w:rPr>
  </w:style>
  <w:style w:type="paragraph" w:customStyle="1" w:styleId="Index">
    <w:name w:val="Index"/>
    <w:basedOn w:val="Normal"/>
    <w:rsid w:val="0013201F"/>
    <w:pPr>
      <w:suppressLineNumbers/>
    </w:pPr>
  </w:style>
  <w:style w:type="table" w:styleId="TableGrid">
    <w:name w:val="Table Grid"/>
    <w:basedOn w:val="TableNormal"/>
    <w:rsid w:val="00C62F58"/>
    <w:pPr>
      <w:widowControl w:val="0"/>
      <w:suppressAutoHyphens/>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rsid w:val="0024736E"/>
    <w:rPr>
      <w:rFonts w:ascii="Tahoma" w:hAnsi="Tahoma" w:cs="Tahoma"/>
      <w:sz w:val="16"/>
      <w:szCs w:val="16"/>
    </w:rPr>
  </w:style>
  <w:style w:type="character" w:customStyle="1" w:styleId="BalloonTextChar">
    <w:name w:val="Balloon Text Char"/>
    <w:basedOn w:val="DefaultParagraphFont"/>
    <w:link w:val="BalloonText"/>
    <w:rsid w:val="0024736E"/>
    <w:rPr>
      <w:rFonts w:ascii="Tahoma" w:eastAsia="DejaVu Sans" w:hAnsi="Tahoma" w:cs="Tahoma"/>
      <w:kern w:val="1"/>
      <w:sz w:val="16"/>
      <w:szCs w:val="16"/>
    </w:rPr>
  </w:style>
  <w:style w:type="character" w:styleId="Hyperlink">
    <w:name w:val="Hyperlink"/>
    <w:basedOn w:val="DefaultParagraphFont"/>
    <w:rsid w:val="00BE522F"/>
    <w:rPr>
      <w:color w:val="0000FF" w:themeColor="hyperlink"/>
      <w:u w:val="single"/>
    </w:rPr>
  </w:style>
  <w:style w:type="paragraph" w:styleId="ListParagraph">
    <w:name w:val="List Paragraph"/>
    <w:basedOn w:val="Normal"/>
    <w:rsid w:val="008924E9"/>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qFormat="1"/>
    <w:lsdException w:name="Emphasis" w:qFormat="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3201F"/>
    <w:pPr>
      <w:widowControl w:val="0"/>
      <w:suppressAutoHyphens/>
    </w:pPr>
    <w:rPr>
      <w:rFonts w:ascii="Liberation Serif" w:eastAsia="DejaVu Sans" w:hAnsi="Liberation Serif"/>
      <w:kern w:val="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bsatz-Standardschriftart">
    <w:name w:val="Absatz-Standardschriftart"/>
    <w:rsid w:val="0013201F"/>
  </w:style>
  <w:style w:type="paragraph" w:customStyle="1" w:styleId="Heading">
    <w:name w:val="Heading"/>
    <w:basedOn w:val="Normal"/>
    <w:next w:val="BodyText"/>
    <w:rsid w:val="0013201F"/>
    <w:pPr>
      <w:keepNext/>
      <w:spacing w:before="240" w:after="120"/>
    </w:pPr>
    <w:rPr>
      <w:rFonts w:ascii="Liberation Sans" w:hAnsi="Liberation Sans" w:cs="DejaVu Sans"/>
      <w:sz w:val="28"/>
      <w:szCs w:val="28"/>
    </w:rPr>
  </w:style>
  <w:style w:type="paragraph" w:styleId="BodyText">
    <w:name w:val="Body Text"/>
    <w:basedOn w:val="Normal"/>
    <w:rsid w:val="0013201F"/>
    <w:pPr>
      <w:spacing w:after="120"/>
    </w:pPr>
  </w:style>
  <w:style w:type="paragraph" w:styleId="List">
    <w:name w:val="List"/>
    <w:basedOn w:val="BodyText"/>
    <w:rsid w:val="0013201F"/>
  </w:style>
  <w:style w:type="paragraph" w:styleId="Caption">
    <w:name w:val="caption"/>
    <w:basedOn w:val="Normal"/>
    <w:qFormat/>
    <w:rsid w:val="0013201F"/>
    <w:pPr>
      <w:suppressLineNumbers/>
      <w:spacing w:before="120" w:after="120"/>
    </w:pPr>
    <w:rPr>
      <w:i/>
      <w:iCs/>
    </w:rPr>
  </w:style>
  <w:style w:type="paragraph" w:customStyle="1" w:styleId="Index">
    <w:name w:val="Index"/>
    <w:basedOn w:val="Normal"/>
    <w:rsid w:val="0013201F"/>
    <w:pPr>
      <w:suppressLineNumbers/>
    </w:pPr>
  </w:style>
  <w:style w:type="table" w:styleId="TableGrid">
    <w:name w:val="Table Grid"/>
    <w:basedOn w:val="TableNormal"/>
    <w:rsid w:val="00C62F58"/>
    <w:pPr>
      <w:widowControl w:val="0"/>
      <w:suppressAutoHyphens/>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rsid w:val="0024736E"/>
    <w:rPr>
      <w:rFonts w:ascii="Tahoma" w:hAnsi="Tahoma" w:cs="Tahoma"/>
      <w:sz w:val="16"/>
      <w:szCs w:val="16"/>
    </w:rPr>
  </w:style>
  <w:style w:type="character" w:customStyle="1" w:styleId="BalloonTextChar">
    <w:name w:val="Balloon Text Char"/>
    <w:basedOn w:val="DefaultParagraphFont"/>
    <w:link w:val="BalloonText"/>
    <w:rsid w:val="0024736E"/>
    <w:rPr>
      <w:rFonts w:ascii="Tahoma" w:eastAsia="DejaVu Sans" w:hAnsi="Tahoma" w:cs="Tahoma"/>
      <w:kern w:val="1"/>
      <w:sz w:val="16"/>
      <w:szCs w:val="16"/>
    </w:rPr>
  </w:style>
</w:styles>
</file>

<file path=word/webSettings.xml><?xml version="1.0" encoding="utf-8"?>
<w:webSettings xmlns:r="http://schemas.openxmlformats.org/officeDocument/2006/relationships" xmlns:w="http://schemas.openxmlformats.org/wordprocessingml/2006/main">
  <w:doNotSaveAsSingleFile/>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gif"/><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fontTable" Target="fontTable.xml"/><Relationship Id="rId9" Type="http://schemas.openxmlformats.org/officeDocument/2006/relationships/theme" Target="theme/theme1.xml"/><Relationship Id="rId10" Type="http://schemas.microsoft.com/office/2007/relationships/stylesWithEffects" Target="stylesWithEffects.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74</TotalTime>
  <Pages>1</Pages>
  <Words>879</Words>
  <Characters>5011</Characters>
  <Application>Microsoft Macintosh Word</Application>
  <DocSecurity>0</DocSecurity>
  <Lines>41</Lines>
  <Paragraphs>10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Millimeter analytical Q-ball imaging at 7T</vt:lpstr>
      <vt:lpstr>Millimeter analytical Q-ball imaging at 7T</vt:lpstr>
    </vt:vector>
  </TitlesOfParts>
  <Company>CEA</Company>
  <LinksUpToDate>false</LinksUpToDate>
  <CharactersWithSpaces>6153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Millimeter analytical Q-ball imaging at 7T</dc:title>
  <dc:creator>cp158546</dc:creator>
  <cp:lastModifiedBy>Maxime Descoteaux</cp:lastModifiedBy>
  <cp:revision>9</cp:revision>
  <cp:lastPrinted>2011-07-07T11:19:00Z</cp:lastPrinted>
  <dcterms:created xsi:type="dcterms:W3CDTF">2011-07-07T11:19:00Z</dcterms:created>
  <dcterms:modified xsi:type="dcterms:W3CDTF">2011-08-30T12:10:00Z</dcterms:modified>
</cp:coreProperties>
</file>